
<file path=[Content_Types].xml><?xml version="1.0" encoding="utf-8"?>
<Types xmlns="http://schemas.openxmlformats.org/package/2006/content-types">
  <Default Extension="bmp" ContentType="image/bmp"/>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465F5C" w14:textId="070E4E9C" w:rsidR="00A113A7" w:rsidRPr="00BE0A99" w:rsidRDefault="006A2B5D" w:rsidP="00666662">
      <w:pPr>
        <w:spacing w:after="0" w:line="480" w:lineRule="auto"/>
        <w:jc w:val="center"/>
        <w:rPr>
          <w:rFonts w:eastAsia="Times New Roman" w:cs="Times New Roman"/>
          <w:sz w:val="40"/>
          <w:szCs w:val="40"/>
        </w:rPr>
      </w:pPr>
      <w:r>
        <w:rPr>
          <w:rFonts w:eastAsia="Times New Roman" w:cs="Times New Roman"/>
          <w:sz w:val="40"/>
          <w:szCs w:val="40"/>
        </w:rPr>
        <w:t>SOFTWARE</w:t>
      </w:r>
      <w:r w:rsidR="00856738" w:rsidRPr="00BE0A99">
        <w:rPr>
          <w:rFonts w:eastAsia="Times New Roman" w:cs="Times New Roman"/>
          <w:sz w:val="40"/>
          <w:szCs w:val="40"/>
        </w:rPr>
        <w:t xml:space="preserve"> </w:t>
      </w:r>
      <w:r>
        <w:rPr>
          <w:rFonts w:eastAsia="Times New Roman" w:cs="Times New Roman"/>
          <w:sz w:val="40"/>
          <w:szCs w:val="40"/>
        </w:rPr>
        <w:t>IMPLEMENTATION</w:t>
      </w:r>
      <w:r w:rsidR="00856738" w:rsidRPr="00BE0A99">
        <w:rPr>
          <w:rFonts w:eastAsia="Times New Roman" w:cs="Times New Roman"/>
          <w:sz w:val="40"/>
          <w:szCs w:val="40"/>
        </w:rPr>
        <w:t xml:space="preserve"> </w:t>
      </w:r>
      <w:r>
        <w:rPr>
          <w:rFonts w:eastAsia="Times New Roman" w:cs="Times New Roman"/>
          <w:sz w:val="40"/>
          <w:szCs w:val="40"/>
        </w:rPr>
        <w:t>OF</w:t>
      </w:r>
      <w:r w:rsidR="00856738" w:rsidRPr="00BE0A99">
        <w:rPr>
          <w:rFonts w:eastAsia="Times New Roman" w:cs="Times New Roman"/>
          <w:sz w:val="40"/>
          <w:szCs w:val="40"/>
        </w:rPr>
        <w:t xml:space="preserve"> </w:t>
      </w:r>
      <w:r>
        <w:rPr>
          <w:rFonts w:eastAsia="Times New Roman" w:cs="Times New Roman"/>
          <w:sz w:val="40"/>
          <w:szCs w:val="40"/>
        </w:rPr>
        <w:t>A</w:t>
      </w:r>
      <w:r w:rsidR="0081696F" w:rsidRPr="00BE0A99">
        <w:rPr>
          <w:rFonts w:eastAsia="Times New Roman" w:cs="Times New Roman"/>
          <w:sz w:val="40"/>
          <w:szCs w:val="40"/>
        </w:rPr>
        <w:t xml:space="preserve"> </w:t>
      </w:r>
      <w:r>
        <w:rPr>
          <w:rFonts w:eastAsia="Times New Roman" w:cs="Times New Roman"/>
          <w:sz w:val="40"/>
          <w:szCs w:val="40"/>
        </w:rPr>
        <w:t>COMBINED</w:t>
      </w:r>
      <w:r w:rsidR="0081696F" w:rsidRPr="00BE0A99">
        <w:rPr>
          <w:rFonts w:eastAsia="Times New Roman" w:cs="Times New Roman"/>
          <w:sz w:val="40"/>
          <w:szCs w:val="40"/>
        </w:rPr>
        <w:t xml:space="preserve"> F</w:t>
      </w:r>
      <w:r>
        <w:rPr>
          <w:rFonts w:eastAsia="Times New Roman" w:cs="Times New Roman"/>
          <w:sz w:val="40"/>
          <w:szCs w:val="40"/>
        </w:rPr>
        <w:t>LUORESCENCE</w:t>
      </w:r>
      <w:r w:rsidR="0081696F" w:rsidRPr="00BE0A99">
        <w:rPr>
          <w:rFonts w:eastAsia="Times New Roman" w:cs="Times New Roman"/>
          <w:sz w:val="40"/>
          <w:szCs w:val="40"/>
        </w:rPr>
        <w:t xml:space="preserve"> </w:t>
      </w:r>
      <w:r>
        <w:rPr>
          <w:rFonts w:eastAsia="Times New Roman" w:cs="Times New Roman"/>
          <w:sz w:val="40"/>
          <w:szCs w:val="40"/>
        </w:rPr>
        <w:t>AND</w:t>
      </w:r>
      <w:r w:rsidR="0081696F" w:rsidRPr="00BE0A99">
        <w:rPr>
          <w:rFonts w:eastAsia="Times New Roman" w:cs="Times New Roman"/>
          <w:sz w:val="40"/>
          <w:szCs w:val="40"/>
        </w:rPr>
        <w:t xml:space="preserve"> </w:t>
      </w:r>
      <w:r w:rsidR="00856738" w:rsidRPr="00BE0A99">
        <w:rPr>
          <w:rFonts w:eastAsia="Times New Roman" w:cs="Times New Roman"/>
          <w:sz w:val="40"/>
          <w:szCs w:val="40"/>
        </w:rPr>
        <w:t>S</w:t>
      </w:r>
      <w:r>
        <w:rPr>
          <w:rFonts w:eastAsia="Times New Roman" w:cs="Times New Roman"/>
          <w:sz w:val="40"/>
          <w:szCs w:val="40"/>
        </w:rPr>
        <w:t>WEPT SOURCE OPTICAL COHERENCE TOMOGRAPHY IMAGING SYSTEM</w:t>
      </w:r>
    </w:p>
    <w:p w14:paraId="07859119" w14:textId="77777777" w:rsidR="00856738" w:rsidRPr="00B271E5" w:rsidRDefault="00856738" w:rsidP="00666662">
      <w:pPr>
        <w:spacing w:after="0" w:line="240" w:lineRule="auto"/>
        <w:jc w:val="center"/>
        <w:rPr>
          <w:rFonts w:eastAsia="Times New Roman" w:cs="Times New Roman"/>
          <w:b/>
          <w:sz w:val="32"/>
          <w:szCs w:val="32"/>
          <w:u w:val="single"/>
        </w:rPr>
      </w:pPr>
    </w:p>
    <w:p w14:paraId="2CB3ABB9" w14:textId="0DAED5B8" w:rsidR="00A113A7" w:rsidRPr="00B271E5" w:rsidRDefault="00856738" w:rsidP="00666662">
      <w:pPr>
        <w:spacing w:after="0" w:line="240" w:lineRule="auto"/>
        <w:jc w:val="center"/>
        <w:rPr>
          <w:rFonts w:eastAsia="Times New Roman" w:cs="Times New Roman"/>
          <w:sz w:val="32"/>
          <w:szCs w:val="32"/>
        </w:rPr>
      </w:pPr>
      <w:r w:rsidRPr="00B271E5">
        <w:rPr>
          <w:rFonts w:eastAsia="Times New Roman" w:cs="Times New Roman"/>
          <w:sz w:val="32"/>
          <w:szCs w:val="32"/>
        </w:rPr>
        <w:t>B</w:t>
      </w:r>
      <w:r w:rsidR="00A113A7" w:rsidRPr="00B271E5">
        <w:rPr>
          <w:rFonts w:eastAsia="Times New Roman" w:cs="Times New Roman"/>
          <w:sz w:val="32"/>
          <w:szCs w:val="32"/>
        </w:rPr>
        <w:t>y</w:t>
      </w:r>
    </w:p>
    <w:p w14:paraId="07499F88" w14:textId="77777777" w:rsidR="000A3A09" w:rsidRPr="00B271E5" w:rsidRDefault="000A3A09" w:rsidP="00666662">
      <w:pPr>
        <w:spacing w:after="0" w:line="240" w:lineRule="auto"/>
        <w:jc w:val="center"/>
        <w:rPr>
          <w:rFonts w:eastAsia="Times New Roman" w:cs="Times New Roman"/>
          <w:sz w:val="32"/>
          <w:szCs w:val="32"/>
        </w:rPr>
      </w:pPr>
    </w:p>
    <w:p w14:paraId="14B13A17" w14:textId="77777777" w:rsidR="00856738" w:rsidRPr="00B271E5" w:rsidRDefault="00856738" w:rsidP="00666662">
      <w:pPr>
        <w:spacing w:after="0" w:line="240" w:lineRule="auto"/>
        <w:jc w:val="center"/>
        <w:rPr>
          <w:rFonts w:eastAsia="Times New Roman" w:cs="Times New Roman"/>
          <w:sz w:val="32"/>
          <w:szCs w:val="32"/>
        </w:rPr>
      </w:pPr>
    </w:p>
    <w:p w14:paraId="03CFA636" w14:textId="4FD71899" w:rsidR="00A113A7" w:rsidRPr="00BE0A99" w:rsidRDefault="00856738" w:rsidP="00666662">
      <w:pPr>
        <w:spacing w:after="0" w:line="240" w:lineRule="auto"/>
        <w:jc w:val="center"/>
        <w:rPr>
          <w:rFonts w:eastAsia="Times New Roman" w:cs="Times New Roman"/>
          <w:sz w:val="40"/>
          <w:szCs w:val="40"/>
        </w:rPr>
      </w:pPr>
      <w:r w:rsidRPr="00BE0A99">
        <w:rPr>
          <w:rFonts w:eastAsia="Times New Roman" w:cs="Times New Roman"/>
          <w:sz w:val="40"/>
          <w:szCs w:val="40"/>
        </w:rPr>
        <w:t>Matthew Sassu</w:t>
      </w:r>
    </w:p>
    <w:p w14:paraId="5722A26B" w14:textId="77777777" w:rsidR="000A3A09" w:rsidRPr="00B271E5" w:rsidRDefault="000A3A09" w:rsidP="00666662">
      <w:pPr>
        <w:spacing w:after="0" w:line="240" w:lineRule="auto"/>
        <w:jc w:val="center"/>
        <w:rPr>
          <w:rFonts w:eastAsia="Times New Roman" w:cs="Times New Roman"/>
          <w:sz w:val="40"/>
          <w:szCs w:val="40"/>
        </w:rPr>
      </w:pPr>
    </w:p>
    <w:p w14:paraId="50281C77" w14:textId="34831328" w:rsidR="00A113A7" w:rsidRPr="00B271E5" w:rsidRDefault="00A113A7" w:rsidP="00666662">
      <w:pPr>
        <w:spacing w:after="0" w:line="240" w:lineRule="auto"/>
        <w:jc w:val="center"/>
        <w:rPr>
          <w:rFonts w:eastAsia="Times New Roman" w:cs="Times New Roman"/>
          <w:sz w:val="32"/>
          <w:szCs w:val="32"/>
        </w:rPr>
      </w:pPr>
      <w:r w:rsidRPr="00B271E5">
        <w:rPr>
          <w:rFonts w:eastAsia="Times New Roman" w:cs="Times New Roman"/>
          <w:sz w:val="32"/>
          <w:szCs w:val="32"/>
        </w:rPr>
        <w:t>____________________________</w:t>
      </w:r>
    </w:p>
    <w:p w14:paraId="1DC29232" w14:textId="4D8D5346" w:rsidR="00A113A7" w:rsidRPr="00B271E5" w:rsidRDefault="00A113A7" w:rsidP="00666662">
      <w:pPr>
        <w:spacing w:after="0" w:line="240" w:lineRule="auto"/>
        <w:jc w:val="center"/>
        <w:rPr>
          <w:rFonts w:eastAsia="Times New Roman" w:cs="Times New Roman"/>
          <w:sz w:val="32"/>
          <w:szCs w:val="32"/>
        </w:rPr>
      </w:pPr>
      <w:r w:rsidRPr="00B271E5">
        <w:rPr>
          <w:rFonts w:eastAsia="Times New Roman" w:cs="Times New Roman"/>
          <w:sz w:val="32"/>
          <w:szCs w:val="32"/>
        </w:rPr>
        <w:t>Copyright</w:t>
      </w:r>
      <w:r w:rsidR="00856738" w:rsidRPr="00B271E5">
        <w:rPr>
          <w:rFonts w:eastAsia="Times New Roman" w:cs="Times New Roman"/>
          <w:sz w:val="32"/>
          <w:szCs w:val="32"/>
        </w:rPr>
        <w:t xml:space="preserve"> </w:t>
      </w:r>
      <w:r w:rsidRPr="00B271E5">
        <w:rPr>
          <w:rFonts w:eastAsia="Times New Roman" w:cs="Times New Roman"/>
          <w:sz w:val="32"/>
          <w:szCs w:val="32"/>
        </w:rPr>
        <w:t>©</w:t>
      </w:r>
      <w:r w:rsidR="00856738" w:rsidRPr="00B271E5">
        <w:rPr>
          <w:rFonts w:eastAsia="Times New Roman" w:cs="Times New Roman"/>
          <w:sz w:val="32"/>
          <w:szCs w:val="32"/>
        </w:rPr>
        <w:t xml:space="preserve"> Matthew Sassu 2018</w:t>
      </w:r>
    </w:p>
    <w:p w14:paraId="3726F9AE" w14:textId="77777777" w:rsidR="000A3A09" w:rsidRPr="00B271E5" w:rsidRDefault="000A3A09" w:rsidP="00666662">
      <w:pPr>
        <w:spacing w:after="0" w:line="240" w:lineRule="auto"/>
        <w:jc w:val="center"/>
        <w:rPr>
          <w:rFonts w:eastAsia="Times New Roman" w:cs="Times New Roman"/>
          <w:sz w:val="32"/>
          <w:szCs w:val="32"/>
        </w:rPr>
      </w:pPr>
    </w:p>
    <w:p w14:paraId="4C6F4EF9" w14:textId="660F84E3" w:rsidR="00A113A7" w:rsidRPr="00B271E5" w:rsidRDefault="00A113A7" w:rsidP="00666662">
      <w:pPr>
        <w:spacing w:after="0" w:line="240" w:lineRule="auto"/>
        <w:jc w:val="center"/>
        <w:rPr>
          <w:rFonts w:eastAsia="Times New Roman" w:cs="Times New Roman"/>
          <w:sz w:val="32"/>
          <w:szCs w:val="32"/>
        </w:rPr>
      </w:pPr>
      <w:r w:rsidRPr="00B271E5">
        <w:rPr>
          <w:rFonts w:eastAsia="Times New Roman" w:cs="Times New Roman"/>
          <w:sz w:val="32"/>
          <w:szCs w:val="32"/>
        </w:rPr>
        <w:t>A Thesis Submitted to the Faculty of the</w:t>
      </w:r>
    </w:p>
    <w:p w14:paraId="0EE7664E" w14:textId="77777777" w:rsidR="000A3A09" w:rsidRPr="00B271E5" w:rsidRDefault="000A3A09" w:rsidP="00666662">
      <w:pPr>
        <w:spacing w:after="0" w:line="240" w:lineRule="auto"/>
        <w:jc w:val="center"/>
        <w:rPr>
          <w:rFonts w:eastAsia="Times New Roman" w:cs="Times New Roman"/>
          <w:sz w:val="32"/>
          <w:szCs w:val="32"/>
        </w:rPr>
      </w:pPr>
    </w:p>
    <w:p w14:paraId="7DC3D0A3" w14:textId="77637825" w:rsidR="00856738" w:rsidRPr="00B271E5" w:rsidRDefault="006A2B5D" w:rsidP="00666662">
      <w:pPr>
        <w:spacing w:after="0" w:line="240" w:lineRule="auto"/>
        <w:jc w:val="center"/>
        <w:rPr>
          <w:rFonts w:eastAsia="Times New Roman" w:cs="Times New Roman"/>
          <w:sz w:val="40"/>
          <w:szCs w:val="40"/>
        </w:rPr>
      </w:pPr>
      <w:r>
        <w:rPr>
          <w:rFonts w:eastAsia="Times New Roman" w:cs="Times New Roman"/>
          <w:sz w:val="40"/>
          <w:szCs w:val="40"/>
        </w:rPr>
        <w:t>COLLEGE OF OPTICAL SCIENCES</w:t>
      </w:r>
    </w:p>
    <w:p w14:paraId="2078A23A" w14:textId="77777777" w:rsidR="000A3A09" w:rsidRPr="00B271E5" w:rsidRDefault="000A3A09" w:rsidP="00666662">
      <w:pPr>
        <w:spacing w:after="0" w:line="240" w:lineRule="auto"/>
        <w:jc w:val="center"/>
        <w:rPr>
          <w:rFonts w:eastAsia="Times New Roman" w:cs="Times New Roman"/>
          <w:sz w:val="32"/>
          <w:szCs w:val="32"/>
        </w:rPr>
      </w:pPr>
      <w:bookmarkStart w:id="0" w:name="_GoBack"/>
      <w:bookmarkEnd w:id="0"/>
    </w:p>
    <w:p w14:paraId="1CBC08CB" w14:textId="63BDE30C" w:rsidR="00A113A7" w:rsidRPr="00B271E5" w:rsidRDefault="00A113A7" w:rsidP="00666662">
      <w:pPr>
        <w:spacing w:after="0" w:line="240" w:lineRule="auto"/>
        <w:jc w:val="center"/>
        <w:rPr>
          <w:rFonts w:eastAsia="Times New Roman" w:cs="Times New Roman"/>
          <w:sz w:val="32"/>
          <w:szCs w:val="32"/>
        </w:rPr>
      </w:pPr>
      <w:r w:rsidRPr="00B271E5">
        <w:rPr>
          <w:rFonts w:eastAsia="Times New Roman" w:cs="Times New Roman"/>
          <w:sz w:val="32"/>
          <w:szCs w:val="32"/>
        </w:rPr>
        <w:t>In Partial Fulfillment of the Requi</w:t>
      </w:r>
      <w:r w:rsidR="00856738" w:rsidRPr="00B271E5">
        <w:rPr>
          <w:rFonts w:eastAsia="Times New Roman" w:cs="Times New Roman"/>
          <w:sz w:val="32"/>
          <w:szCs w:val="32"/>
        </w:rPr>
        <w:t>r</w:t>
      </w:r>
      <w:r w:rsidRPr="00B271E5">
        <w:rPr>
          <w:rFonts w:eastAsia="Times New Roman" w:cs="Times New Roman"/>
          <w:sz w:val="32"/>
          <w:szCs w:val="32"/>
        </w:rPr>
        <w:t>ements</w:t>
      </w:r>
    </w:p>
    <w:p w14:paraId="653B7F6D" w14:textId="1B2E0E9F" w:rsidR="00856738" w:rsidRPr="00B271E5" w:rsidRDefault="00A113A7" w:rsidP="00666662">
      <w:pPr>
        <w:spacing w:after="0" w:line="240" w:lineRule="auto"/>
        <w:jc w:val="center"/>
        <w:rPr>
          <w:rFonts w:eastAsia="Times New Roman" w:cs="Times New Roman"/>
          <w:sz w:val="32"/>
          <w:szCs w:val="32"/>
        </w:rPr>
      </w:pPr>
      <w:r w:rsidRPr="00B271E5">
        <w:rPr>
          <w:rFonts w:eastAsia="Times New Roman" w:cs="Times New Roman"/>
          <w:sz w:val="32"/>
          <w:szCs w:val="32"/>
        </w:rPr>
        <w:t>For the Degree of</w:t>
      </w:r>
    </w:p>
    <w:p w14:paraId="3E8BC59C" w14:textId="77777777" w:rsidR="000A3A09" w:rsidRPr="00B271E5" w:rsidRDefault="000A3A09" w:rsidP="00666662">
      <w:pPr>
        <w:spacing w:after="0" w:line="240" w:lineRule="auto"/>
        <w:jc w:val="center"/>
        <w:rPr>
          <w:rFonts w:eastAsia="Times New Roman" w:cs="Times New Roman"/>
          <w:sz w:val="32"/>
          <w:szCs w:val="32"/>
        </w:rPr>
      </w:pPr>
    </w:p>
    <w:p w14:paraId="76504025" w14:textId="50F398BE" w:rsidR="00856738" w:rsidRPr="00B271E5" w:rsidRDefault="00A113A7" w:rsidP="00666662">
      <w:pPr>
        <w:spacing w:after="0" w:line="240" w:lineRule="auto"/>
        <w:jc w:val="center"/>
        <w:rPr>
          <w:rFonts w:eastAsia="Times New Roman" w:cs="Times New Roman"/>
          <w:sz w:val="40"/>
          <w:szCs w:val="40"/>
        </w:rPr>
      </w:pPr>
      <w:r w:rsidRPr="00B271E5">
        <w:rPr>
          <w:rFonts w:eastAsia="Times New Roman" w:cs="Times New Roman"/>
          <w:sz w:val="40"/>
          <w:szCs w:val="40"/>
        </w:rPr>
        <w:t>MASTER OF</w:t>
      </w:r>
      <w:r w:rsidR="00856738" w:rsidRPr="00B271E5">
        <w:rPr>
          <w:rFonts w:eastAsia="Times New Roman" w:cs="Times New Roman"/>
          <w:sz w:val="40"/>
          <w:szCs w:val="40"/>
        </w:rPr>
        <w:t xml:space="preserve"> SCIENCE</w:t>
      </w:r>
    </w:p>
    <w:p w14:paraId="4A1ABF41" w14:textId="77777777" w:rsidR="000A3A09" w:rsidRPr="00B271E5" w:rsidRDefault="000A3A09" w:rsidP="00666662">
      <w:pPr>
        <w:spacing w:after="0" w:line="240" w:lineRule="auto"/>
        <w:jc w:val="center"/>
        <w:rPr>
          <w:rFonts w:eastAsia="Times New Roman" w:cs="Times New Roman"/>
          <w:sz w:val="32"/>
          <w:szCs w:val="32"/>
        </w:rPr>
      </w:pPr>
    </w:p>
    <w:p w14:paraId="154210A4" w14:textId="2C378698" w:rsidR="00856738" w:rsidRPr="00B271E5" w:rsidRDefault="00A113A7" w:rsidP="00666662">
      <w:pPr>
        <w:spacing w:after="0" w:line="240" w:lineRule="auto"/>
        <w:jc w:val="center"/>
        <w:rPr>
          <w:rFonts w:eastAsia="Times New Roman" w:cs="Times New Roman"/>
          <w:sz w:val="32"/>
          <w:szCs w:val="32"/>
        </w:rPr>
      </w:pPr>
      <w:r w:rsidRPr="00B271E5">
        <w:rPr>
          <w:rFonts w:eastAsia="Times New Roman" w:cs="Times New Roman"/>
          <w:sz w:val="32"/>
          <w:szCs w:val="32"/>
        </w:rPr>
        <w:t>In the Graduate College</w:t>
      </w:r>
    </w:p>
    <w:p w14:paraId="2D947A71" w14:textId="77777777" w:rsidR="000A3A09" w:rsidRPr="00B271E5" w:rsidRDefault="000A3A09" w:rsidP="00666662">
      <w:pPr>
        <w:spacing w:after="0" w:line="240" w:lineRule="auto"/>
        <w:jc w:val="center"/>
        <w:rPr>
          <w:rFonts w:eastAsia="Times New Roman" w:cs="Times New Roman"/>
          <w:sz w:val="32"/>
          <w:szCs w:val="32"/>
        </w:rPr>
      </w:pPr>
    </w:p>
    <w:p w14:paraId="6778FE41" w14:textId="69333954" w:rsidR="00856738" w:rsidRPr="00B271E5" w:rsidRDefault="00A113A7" w:rsidP="00666662">
      <w:pPr>
        <w:spacing w:after="0" w:line="240" w:lineRule="auto"/>
        <w:jc w:val="center"/>
        <w:rPr>
          <w:rFonts w:eastAsia="Times New Roman" w:cs="Times New Roman"/>
          <w:sz w:val="40"/>
          <w:szCs w:val="40"/>
        </w:rPr>
      </w:pPr>
      <w:r w:rsidRPr="00B271E5">
        <w:rPr>
          <w:rFonts w:eastAsia="Times New Roman" w:cs="Times New Roman"/>
          <w:sz w:val="40"/>
          <w:szCs w:val="40"/>
        </w:rPr>
        <w:t>THE UNIVERSITY OF ARIZONA</w:t>
      </w:r>
    </w:p>
    <w:p w14:paraId="76F45811" w14:textId="77777777" w:rsidR="000A3A09" w:rsidRPr="00B271E5" w:rsidRDefault="000A3A09" w:rsidP="00666662">
      <w:pPr>
        <w:spacing w:after="0" w:line="240" w:lineRule="auto"/>
        <w:jc w:val="center"/>
        <w:rPr>
          <w:rFonts w:eastAsia="Times New Roman" w:cs="Times New Roman"/>
          <w:sz w:val="32"/>
          <w:szCs w:val="32"/>
        </w:rPr>
      </w:pPr>
    </w:p>
    <w:p w14:paraId="764B70F6" w14:textId="649DCAA2" w:rsidR="00A113A7" w:rsidRPr="00B271E5" w:rsidRDefault="00A113A7" w:rsidP="00666662">
      <w:pPr>
        <w:spacing w:after="0" w:line="240" w:lineRule="auto"/>
        <w:jc w:val="center"/>
        <w:rPr>
          <w:rFonts w:eastAsia="Times New Roman" w:cs="Times New Roman"/>
          <w:sz w:val="32"/>
          <w:szCs w:val="32"/>
        </w:rPr>
      </w:pPr>
      <w:r w:rsidRPr="00B271E5">
        <w:rPr>
          <w:rFonts w:eastAsia="Times New Roman" w:cs="Times New Roman"/>
          <w:sz w:val="32"/>
          <w:szCs w:val="32"/>
        </w:rPr>
        <w:t>201</w:t>
      </w:r>
      <w:r w:rsidR="00856738" w:rsidRPr="00B271E5">
        <w:rPr>
          <w:rFonts w:eastAsia="Times New Roman" w:cs="Times New Roman"/>
          <w:sz w:val="32"/>
          <w:szCs w:val="32"/>
        </w:rPr>
        <w:t>8</w:t>
      </w:r>
    </w:p>
    <w:p w14:paraId="5514F6D8" w14:textId="2DC406F0" w:rsidR="00A113A7" w:rsidRPr="00B271E5" w:rsidRDefault="00A113A7" w:rsidP="00A721F0">
      <w:pPr>
        <w:jc w:val="both"/>
        <w:rPr>
          <w:rFonts w:cs="Times New Roman"/>
          <w:b/>
          <w:sz w:val="28"/>
          <w:szCs w:val="28"/>
          <w:u w:val="single"/>
        </w:rPr>
      </w:pPr>
    </w:p>
    <w:p w14:paraId="544AFC2E" w14:textId="5BB94621" w:rsidR="00856738" w:rsidRPr="00B271E5" w:rsidRDefault="00856738" w:rsidP="00A721F0">
      <w:pPr>
        <w:jc w:val="both"/>
        <w:rPr>
          <w:rFonts w:cs="Times New Roman"/>
          <w:b/>
          <w:sz w:val="28"/>
          <w:szCs w:val="28"/>
          <w:u w:val="single"/>
        </w:rPr>
      </w:pPr>
    </w:p>
    <w:p w14:paraId="5287296F" w14:textId="77777777" w:rsidR="009E75C2" w:rsidRPr="00B271E5" w:rsidRDefault="009E75C2" w:rsidP="00A721F0">
      <w:pPr>
        <w:jc w:val="both"/>
        <w:rPr>
          <w:rFonts w:cs="Times New Roman"/>
          <w:szCs w:val="24"/>
        </w:rPr>
      </w:pPr>
      <w:r w:rsidRPr="00B271E5">
        <w:rPr>
          <w:rFonts w:cs="Times New Roman"/>
          <w:szCs w:val="24"/>
        </w:rPr>
        <w:lastRenderedPageBreak/>
        <w:t>THE UNIVERSITY OF ARIZONA</w:t>
      </w:r>
    </w:p>
    <w:p w14:paraId="264D55DA" w14:textId="77777777" w:rsidR="009E75C2" w:rsidRPr="00B271E5" w:rsidRDefault="009E75C2" w:rsidP="00A721F0">
      <w:pPr>
        <w:jc w:val="both"/>
        <w:rPr>
          <w:rFonts w:cs="Times New Roman"/>
          <w:szCs w:val="24"/>
        </w:rPr>
      </w:pPr>
      <w:r w:rsidRPr="00B271E5">
        <w:rPr>
          <w:rFonts w:cs="Times New Roman"/>
          <w:szCs w:val="24"/>
        </w:rPr>
        <w:t>GRADUATE COLLEGE</w:t>
      </w:r>
    </w:p>
    <w:p w14:paraId="2533A2F4" w14:textId="77777777" w:rsidR="009E75C2" w:rsidRPr="00B271E5" w:rsidRDefault="009E75C2" w:rsidP="00A721F0">
      <w:pPr>
        <w:jc w:val="both"/>
        <w:rPr>
          <w:rFonts w:cs="Times New Roman"/>
          <w:szCs w:val="24"/>
        </w:rPr>
      </w:pPr>
    </w:p>
    <w:p w14:paraId="48FF3F02" w14:textId="0F1A2454" w:rsidR="009E75C2" w:rsidRPr="00B271E5" w:rsidRDefault="009E75C2" w:rsidP="00A721F0">
      <w:pPr>
        <w:jc w:val="both"/>
        <w:rPr>
          <w:rFonts w:cs="Times New Roman"/>
          <w:szCs w:val="24"/>
        </w:rPr>
      </w:pPr>
      <w:r w:rsidRPr="00B271E5">
        <w:rPr>
          <w:rFonts w:cs="Times New Roman"/>
          <w:szCs w:val="24"/>
        </w:rPr>
        <w:t xml:space="preserve">As members of the Master’s Committee, we certify that we have read the thesis prepared by </w:t>
      </w:r>
      <w:r w:rsidRPr="00B271E5">
        <w:rPr>
          <w:rFonts w:cs="Times New Roman"/>
          <w:b/>
          <w:i/>
          <w:szCs w:val="24"/>
        </w:rPr>
        <w:t>Matthew Sassu</w:t>
      </w:r>
      <w:r w:rsidRPr="00B271E5">
        <w:rPr>
          <w:rFonts w:cs="Times New Roman"/>
          <w:szCs w:val="24"/>
        </w:rPr>
        <w:t xml:space="preserve">, titled </w:t>
      </w:r>
      <w:r w:rsidRPr="00B271E5">
        <w:rPr>
          <w:rFonts w:cs="Times New Roman"/>
          <w:b/>
          <w:i/>
          <w:szCs w:val="24"/>
        </w:rPr>
        <w:t>Software Implementation of a Swept Source Optical Coherence Tomography System</w:t>
      </w:r>
      <w:r w:rsidRPr="00B271E5">
        <w:rPr>
          <w:rFonts w:cs="Times New Roman"/>
          <w:szCs w:val="24"/>
        </w:rPr>
        <w:t xml:space="preserve"> and recommend that it be accepted as fulfilling the thesis requirement for the Master’s Degree.</w:t>
      </w:r>
    </w:p>
    <w:p w14:paraId="03211DCD" w14:textId="77777777" w:rsidR="009E75C2" w:rsidRPr="00B271E5" w:rsidRDefault="009E75C2" w:rsidP="00A721F0">
      <w:pPr>
        <w:jc w:val="both"/>
        <w:rPr>
          <w:rFonts w:cs="Times New Roman"/>
          <w:szCs w:val="24"/>
        </w:rPr>
      </w:pPr>
    </w:p>
    <w:p w14:paraId="2880EE6E" w14:textId="77777777" w:rsidR="009E75C2" w:rsidRPr="00B271E5" w:rsidRDefault="009E75C2" w:rsidP="00A721F0">
      <w:pPr>
        <w:widowControl w:val="0"/>
        <w:autoSpaceDE w:val="0"/>
        <w:autoSpaceDN w:val="0"/>
        <w:adjustRightInd w:val="0"/>
        <w:ind w:left="200" w:right="-20" w:firstLine="360"/>
        <w:jc w:val="both"/>
        <w:rPr>
          <w:rFonts w:cs="Times New Roman"/>
          <w:b/>
          <w:szCs w:val="24"/>
        </w:rPr>
      </w:pPr>
    </w:p>
    <w:p w14:paraId="7547CB33" w14:textId="38A86390" w:rsidR="009E75C2" w:rsidRPr="00B271E5" w:rsidRDefault="009E75C2" w:rsidP="00A721F0">
      <w:pPr>
        <w:widowControl w:val="0"/>
        <w:autoSpaceDE w:val="0"/>
        <w:autoSpaceDN w:val="0"/>
        <w:adjustRightInd w:val="0"/>
        <w:ind w:left="200" w:right="-20" w:firstLine="360"/>
        <w:jc w:val="both"/>
        <w:rPr>
          <w:rFonts w:cs="Times New Roman"/>
          <w:szCs w:val="24"/>
        </w:rPr>
      </w:pPr>
      <w:r w:rsidRPr="00B271E5">
        <w:rPr>
          <w:rFonts w:cs="Times New Roman"/>
          <w:szCs w:val="24"/>
        </w:rPr>
        <w:t>____________________________________</w:t>
      </w:r>
      <w:r w:rsidRPr="00B271E5">
        <w:rPr>
          <w:rFonts w:cs="Times New Roman"/>
          <w:szCs w:val="24"/>
        </w:rPr>
        <w:tab/>
      </w:r>
      <w:r w:rsidRPr="00B271E5">
        <w:rPr>
          <w:rFonts w:cs="Times New Roman"/>
          <w:szCs w:val="24"/>
        </w:rPr>
        <w:tab/>
        <w:t xml:space="preserve">Date: </w:t>
      </w:r>
      <w:r w:rsidRPr="00B271E5">
        <w:rPr>
          <w:rFonts w:cs="Times New Roman"/>
          <w:b/>
          <w:i/>
          <w:szCs w:val="24"/>
        </w:rPr>
        <w:t>December 6, 2018</w:t>
      </w:r>
    </w:p>
    <w:p w14:paraId="5E4B612E" w14:textId="3B0AD6A6" w:rsidR="009E75C2" w:rsidRPr="00B271E5" w:rsidRDefault="000C088E" w:rsidP="00A721F0">
      <w:pPr>
        <w:widowControl w:val="0"/>
        <w:autoSpaceDE w:val="0"/>
        <w:autoSpaceDN w:val="0"/>
        <w:adjustRightInd w:val="0"/>
        <w:ind w:left="1152" w:right="-20"/>
        <w:jc w:val="both"/>
        <w:rPr>
          <w:rFonts w:cs="Times New Roman"/>
          <w:b/>
          <w:i/>
          <w:szCs w:val="24"/>
        </w:rPr>
      </w:pPr>
      <w:r>
        <w:rPr>
          <w:rFonts w:cs="Times New Roman"/>
          <w:b/>
          <w:i/>
          <w:szCs w:val="24"/>
        </w:rPr>
        <w:t xml:space="preserve">     </w:t>
      </w:r>
      <w:r w:rsidR="009E75C2" w:rsidRPr="00B271E5">
        <w:rPr>
          <w:rFonts w:cs="Times New Roman"/>
          <w:b/>
          <w:i/>
          <w:szCs w:val="24"/>
        </w:rPr>
        <w:t>Professor Jennifer Barton</w:t>
      </w:r>
      <w:r w:rsidR="009E75C2" w:rsidRPr="00B271E5">
        <w:rPr>
          <w:rFonts w:cs="Times New Roman"/>
          <w:b/>
          <w:i/>
          <w:szCs w:val="24"/>
        </w:rPr>
        <w:tab/>
      </w:r>
      <w:r w:rsidR="009E75C2" w:rsidRPr="00B271E5">
        <w:rPr>
          <w:rFonts w:cs="Times New Roman"/>
          <w:b/>
          <w:i/>
          <w:szCs w:val="24"/>
        </w:rPr>
        <w:tab/>
      </w:r>
      <w:r w:rsidR="009E75C2" w:rsidRPr="00B271E5">
        <w:rPr>
          <w:rFonts w:cs="Times New Roman"/>
          <w:b/>
          <w:i/>
          <w:szCs w:val="24"/>
        </w:rPr>
        <w:tab/>
      </w:r>
      <w:r w:rsidR="009E75C2" w:rsidRPr="00B271E5">
        <w:rPr>
          <w:rFonts w:cs="Times New Roman"/>
          <w:b/>
          <w:i/>
          <w:szCs w:val="24"/>
        </w:rPr>
        <w:tab/>
      </w:r>
      <w:r w:rsidR="009E75C2" w:rsidRPr="00B271E5">
        <w:rPr>
          <w:rFonts w:cs="Times New Roman"/>
          <w:b/>
          <w:i/>
          <w:szCs w:val="24"/>
        </w:rPr>
        <w:tab/>
      </w:r>
      <w:r w:rsidR="009E75C2" w:rsidRPr="00B271E5">
        <w:rPr>
          <w:rFonts w:cs="Times New Roman"/>
          <w:b/>
          <w:i/>
          <w:szCs w:val="24"/>
        </w:rPr>
        <w:tab/>
      </w:r>
    </w:p>
    <w:p w14:paraId="0CDC1315" w14:textId="77777777" w:rsidR="009E75C2" w:rsidRPr="00B271E5" w:rsidRDefault="009E75C2" w:rsidP="00A721F0">
      <w:pPr>
        <w:widowControl w:val="0"/>
        <w:autoSpaceDE w:val="0"/>
        <w:autoSpaceDN w:val="0"/>
        <w:adjustRightInd w:val="0"/>
        <w:ind w:right="-20"/>
        <w:jc w:val="both"/>
        <w:rPr>
          <w:rFonts w:cs="Times New Roman"/>
          <w:szCs w:val="24"/>
        </w:rPr>
      </w:pPr>
    </w:p>
    <w:p w14:paraId="71D4B949" w14:textId="01D8345C" w:rsidR="009E75C2" w:rsidRPr="00B271E5" w:rsidRDefault="009E75C2" w:rsidP="00A721F0">
      <w:pPr>
        <w:widowControl w:val="0"/>
        <w:autoSpaceDE w:val="0"/>
        <w:autoSpaceDN w:val="0"/>
        <w:adjustRightInd w:val="0"/>
        <w:ind w:left="200" w:right="-20" w:firstLine="360"/>
        <w:jc w:val="both"/>
        <w:rPr>
          <w:rFonts w:cs="Times New Roman"/>
          <w:szCs w:val="24"/>
        </w:rPr>
      </w:pPr>
      <w:r w:rsidRPr="00B271E5">
        <w:rPr>
          <w:rFonts w:cs="Times New Roman"/>
          <w:szCs w:val="24"/>
        </w:rPr>
        <w:t>____________________________________</w:t>
      </w:r>
      <w:r w:rsidRPr="00B271E5">
        <w:rPr>
          <w:rFonts w:cs="Times New Roman"/>
          <w:szCs w:val="24"/>
        </w:rPr>
        <w:tab/>
      </w:r>
      <w:r w:rsidRPr="00B271E5">
        <w:rPr>
          <w:rFonts w:cs="Times New Roman"/>
          <w:szCs w:val="24"/>
        </w:rPr>
        <w:tab/>
        <w:t xml:space="preserve">Date: </w:t>
      </w:r>
      <w:r w:rsidRPr="00B271E5">
        <w:rPr>
          <w:rFonts w:cs="Times New Roman"/>
          <w:b/>
          <w:i/>
          <w:szCs w:val="24"/>
        </w:rPr>
        <w:t>December 6, 2018</w:t>
      </w:r>
    </w:p>
    <w:p w14:paraId="08D50941" w14:textId="2B9E03C4" w:rsidR="009E75C2" w:rsidRPr="00B271E5" w:rsidRDefault="009E75C2" w:rsidP="00A721F0">
      <w:pPr>
        <w:widowControl w:val="0"/>
        <w:autoSpaceDE w:val="0"/>
        <w:autoSpaceDN w:val="0"/>
        <w:adjustRightInd w:val="0"/>
        <w:ind w:left="720" w:right="-20" w:firstLine="720"/>
        <w:jc w:val="both"/>
        <w:rPr>
          <w:rFonts w:cs="Times New Roman"/>
          <w:b/>
          <w:i/>
          <w:szCs w:val="24"/>
        </w:rPr>
      </w:pPr>
      <w:r w:rsidRPr="00B271E5">
        <w:rPr>
          <w:rFonts w:cs="Times New Roman"/>
          <w:b/>
          <w:i/>
          <w:szCs w:val="24"/>
        </w:rPr>
        <w:t>Professor Urs Utzinger</w:t>
      </w:r>
      <w:r w:rsidRPr="00B271E5">
        <w:rPr>
          <w:rFonts w:cs="Times New Roman"/>
          <w:b/>
          <w:i/>
          <w:szCs w:val="24"/>
        </w:rPr>
        <w:tab/>
      </w:r>
      <w:r w:rsidRPr="00B271E5">
        <w:rPr>
          <w:rFonts w:cs="Times New Roman"/>
          <w:b/>
          <w:i/>
          <w:szCs w:val="24"/>
        </w:rPr>
        <w:tab/>
      </w:r>
      <w:r w:rsidRPr="00B271E5">
        <w:rPr>
          <w:rFonts w:cs="Times New Roman"/>
          <w:b/>
          <w:i/>
          <w:szCs w:val="24"/>
        </w:rPr>
        <w:tab/>
      </w:r>
      <w:r w:rsidRPr="00B271E5">
        <w:rPr>
          <w:rFonts w:cs="Times New Roman"/>
          <w:b/>
          <w:i/>
          <w:szCs w:val="24"/>
        </w:rPr>
        <w:tab/>
      </w:r>
      <w:r w:rsidRPr="00B271E5">
        <w:rPr>
          <w:rFonts w:cs="Times New Roman"/>
          <w:b/>
          <w:i/>
          <w:szCs w:val="24"/>
        </w:rPr>
        <w:tab/>
      </w:r>
    </w:p>
    <w:p w14:paraId="6FD0AD18" w14:textId="77777777" w:rsidR="009E75C2" w:rsidRPr="00B271E5" w:rsidRDefault="009E75C2" w:rsidP="00A721F0">
      <w:pPr>
        <w:widowControl w:val="0"/>
        <w:autoSpaceDE w:val="0"/>
        <w:autoSpaceDN w:val="0"/>
        <w:adjustRightInd w:val="0"/>
        <w:ind w:right="-20"/>
        <w:jc w:val="both"/>
        <w:rPr>
          <w:rFonts w:cs="Times New Roman"/>
          <w:szCs w:val="24"/>
        </w:rPr>
      </w:pPr>
    </w:p>
    <w:p w14:paraId="338D718C" w14:textId="1D4A9DB8" w:rsidR="009E75C2" w:rsidRPr="00B271E5" w:rsidRDefault="009E75C2" w:rsidP="00A721F0">
      <w:pPr>
        <w:widowControl w:val="0"/>
        <w:autoSpaceDE w:val="0"/>
        <w:autoSpaceDN w:val="0"/>
        <w:adjustRightInd w:val="0"/>
        <w:ind w:left="200" w:right="-20" w:firstLine="360"/>
        <w:jc w:val="both"/>
        <w:rPr>
          <w:rFonts w:cs="Times New Roman"/>
          <w:szCs w:val="24"/>
        </w:rPr>
      </w:pPr>
      <w:r w:rsidRPr="00B271E5">
        <w:rPr>
          <w:rFonts w:cs="Times New Roman"/>
          <w:szCs w:val="24"/>
        </w:rPr>
        <w:t>____________________________________</w:t>
      </w:r>
      <w:r w:rsidRPr="00B271E5">
        <w:rPr>
          <w:rFonts w:cs="Times New Roman"/>
          <w:szCs w:val="24"/>
        </w:rPr>
        <w:tab/>
      </w:r>
      <w:r w:rsidRPr="00B271E5">
        <w:rPr>
          <w:rFonts w:cs="Times New Roman"/>
          <w:szCs w:val="24"/>
        </w:rPr>
        <w:tab/>
        <w:t xml:space="preserve">Date: </w:t>
      </w:r>
      <w:r w:rsidRPr="00B271E5">
        <w:rPr>
          <w:rFonts w:cs="Times New Roman"/>
          <w:b/>
          <w:i/>
          <w:szCs w:val="24"/>
        </w:rPr>
        <w:t>December 6, 2018</w:t>
      </w:r>
    </w:p>
    <w:p w14:paraId="5449DD34" w14:textId="56B7BC25" w:rsidR="009E75C2" w:rsidRPr="00B271E5" w:rsidRDefault="009E75C2" w:rsidP="00A721F0">
      <w:pPr>
        <w:widowControl w:val="0"/>
        <w:autoSpaceDE w:val="0"/>
        <w:autoSpaceDN w:val="0"/>
        <w:adjustRightInd w:val="0"/>
        <w:ind w:left="720" w:right="-20" w:firstLine="720"/>
        <w:jc w:val="both"/>
        <w:rPr>
          <w:rFonts w:cs="Times New Roman"/>
          <w:b/>
          <w:i/>
          <w:szCs w:val="24"/>
        </w:rPr>
      </w:pPr>
      <w:r w:rsidRPr="00B271E5">
        <w:rPr>
          <w:rFonts w:cs="Times New Roman"/>
          <w:b/>
          <w:i/>
          <w:szCs w:val="24"/>
        </w:rPr>
        <w:t>Professor John Koshel</w:t>
      </w:r>
      <w:r w:rsidRPr="00B271E5">
        <w:rPr>
          <w:rFonts w:cs="Times New Roman"/>
          <w:b/>
          <w:i/>
          <w:szCs w:val="24"/>
        </w:rPr>
        <w:tab/>
      </w:r>
      <w:r w:rsidRPr="00B271E5">
        <w:rPr>
          <w:rFonts w:cs="Times New Roman"/>
          <w:b/>
          <w:i/>
          <w:szCs w:val="24"/>
        </w:rPr>
        <w:tab/>
      </w:r>
      <w:r w:rsidRPr="00B271E5">
        <w:rPr>
          <w:rFonts w:cs="Times New Roman"/>
          <w:b/>
          <w:i/>
          <w:szCs w:val="24"/>
        </w:rPr>
        <w:tab/>
      </w:r>
      <w:r w:rsidRPr="00B271E5">
        <w:rPr>
          <w:rFonts w:cs="Times New Roman"/>
          <w:b/>
          <w:i/>
          <w:szCs w:val="24"/>
        </w:rPr>
        <w:tab/>
      </w:r>
      <w:r w:rsidRPr="00B271E5">
        <w:rPr>
          <w:rFonts w:cs="Times New Roman"/>
          <w:b/>
          <w:i/>
          <w:szCs w:val="24"/>
        </w:rPr>
        <w:tab/>
      </w:r>
    </w:p>
    <w:p w14:paraId="30B7E976" w14:textId="77777777" w:rsidR="009E75C2" w:rsidRPr="00B271E5" w:rsidRDefault="009E75C2" w:rsidP="00A721F0">
      <w:pPr>
        <w:jc w:val="both"/>
        <w:rPr>
          <w:rFonts w:cs="Times New Roman"/>
          <w:szCs w:val="24"/>
        </w:rPr>
      </w:pPr>
    </w:p>
    <w:p w14:paraId="1A8417FB" w14:textId="77777777" w:rsidR="009E75C2" w:rsidRPr="00B271E5" w:rsidRDefault="009E75C2" w:rsidP="00A721F0">
      <w:pPr>
        <w:jc w:val="both"/>
        <w:rPr>
          <w:rFonts w:cs="Times New Roman"/>
          <w:szCs w:val="24"/>
        </w:rPr>
      </w:pPr>
    </w:p>
    <w:p w14:paraId="74A21CB1" w14:textId="02E9EC36" w:rsidR="009E75C2" w:rsidRPr="00B271E5" w:rsidRDefault="009E75C2" w:rsidP="00A721F0">
      <w:pPr>
        <w:jc w:val="both"/>
        <w:rPr>
          <w:rFonts w:cs="Times New Roman"/>
          <w:szCs w:val="24"/>
        </w:rPr>
      </w:pPr>
      <w:r w:rsidRPr="00B271E5">
        <w:rPr>
          <w:rFonts w:cs="Times New Roman"/>
          <w:szCs w:val="24"/>
        </w:rPr>
        <w:t xml:space="preserve">Final approval and acceptance of this thesis is contingent upon the candidate’s submission of the final copies of the thesis to the Graduate College.  </w:t>
      </w:r>
    </w:p>
    <w:p w14:paraId="0A33AD56" w14:textId="77777777" w:rsidR="009E75C2" w:rsidRPr="00B271E5" w:rsidRDefault="009E75C2" w:rsidP="00A721F0">
      <w:pPr>
        <w:jc w:val="both"/>
        <w:rPr>
          <w:rFonts w:cs="Times New Roman"/>
          <w:szCs w:val="24"/>
        </w:rPr>
      </w:pPr>
      <w:r w:rsidRPr="00B271E5">
        <w:rPr>
          <w:rFonts w:cs="Times New Roman"/>
          <w:szCs w:val="24"/>
        </w:rPr>
        <w:t>I hereby certify that I have read this thesis prepared under my direction and recommend that it be accepted as fulfilling the Master’s requirement.</w:t>
      </w:r>
    </w:p>
    <w:p w14:paraId="7B8D799B" w14:textId="77777777" w:rsidR="009E75C2" w:rsidRPr="00B271E5" w:rsidRDefault="009E75C2" w:rsidP="00A721F0">
      <w:pPr>
        <w:jc w:val="both"/>
        <w:rPr>
          <w:rFonts w:cs="Times New Roman"/>
          <w:szCs w:val="24"/>
        </w:rPr>
      </w:pPr>
    </w:p>
    <w:p w14:paraId="7D7F2671" w14:textId="77777777" w:rsidR="009E75C2" w:rsidRPr="00B271E5" w:rsidRDefault="009E75C2" w:rsidP="00A721F0">
      <w:pPr>
        <w:jc w:val="both"/>
        <w:rPr>
          <w:rFonts w:cs="Times New Roman"/>
          <w:szCs w:val="24"/>
        </w:rPr>
      </w:pPr>
    </w:p>
    <w:p w14:paraId="11F2B610" w14:textId="60EC0CED" w:rsidR="009E75C2" w:rsidRPr="00B271E5" w:rsidRDefault="009E75C2" w:rsidP="00A721F0">
      <w:pPr>
        <w:widowControl w:val="0"/>
        <w:autoSpaceDE w:val="0"/>
        <w:autoSpaceDN w:val="0"/>
        <w:adjustRightInd w:val="0"/>
        <w:ind w:left="200" w:right="-20" w:firstLine="360"/>
        <w:jc w:val="both"/>
        <w:rPr>
          <w:rFonts w:cs="Times New Roman"/>
          <w:szCs w:val="24"/>
        </w:rPr>
      </w:pPr>
      <w:r w:rsidRPr="00B271E5">
        <w:rPr>
          <w:rFonts w:cs="Times New Roman"/>
          <w:szCs w:val="24"/>
        </w:rPr>
        <w:t>____________________________________</w:t>
      </w:r>
      <w:r w:rsidRPr="00B271E5">
        <w:rPr>
          <w:rFonts w:cs="Times New Roman"/>
          <w:szCs w:val="24"/>
        </w:rPr>
        <w:tab/>
      </w:r>
      <w:r w:rsidRPr="00B271E5">
        <w:rPr>
          <w:rFonts w:cs="Times New Roman"/>
          <w:szCs w:val="24"/>
        </w:rPr>
        <w:tab/>
        <w:t xml:space="preserve">Date: </w:t>
      </w:r>
      <w:r w:rsidR="00E92C45" w:rsidRPr="00B271E5">
        <w:rPr>
          <w:rFonts w:cs="Times New Roman"/>
          <w:b/>
          <w:i/>
          <w:szCs w:val="24"/>
        </w:rPr>
        <w:t>December 6, 2018</w:t>
      </w:r>
    </w:p>
    <w:p w14:paraId="273F44C7" w14:textId="52551753" w:rsidR="009E75C2" w:rsidRPr="00B271E5" w:rsidRDefault="00E92C45" w:rsidP="00A721F0">
      <w:pPr>
        <w:widowControl w:val="0"/>
        <w:autoSpaceDE w:val="0"/>
        <w:autoSpaceDN w:val="0"/>
        <w:adjustRightInd w:val="0"/>
        <w:ind w:left="1800" w:right="-20"/>
        <w:jc w:val="both"/>
        <w:rPr>
          <w:rFonts w:cs="Times New Roman"/>
          <w:b/>
          <w:i/>
          <w:szCs w:val="24"/>
        </w:rPr>
      </w:pPr>
      <w:r w:rsidRPr="00B271E5">
        <w:rPr>
          <w:rFonts w:cs="Times New Roman"/>
          <w:b/>
          <w:i/>
          <w:szCs w:val="24"/>
        </w:rPr>
        <w:t>Professor Jennifer Barton</w:t>
      </w:r>
      <w:r w:rsidR="009E75C2" w:rsidRPr="00B271E5">
        <w:rPr>
          <w:rFonts w:cs="Times New Roman"/>
          <w:b/>
          <w:i/>
          <w:szCs w:val="24"/>
        </w:rPr>
        <w:tab/>
      </w:r>
    </w:p>
    <w:p w14:paraId="413E4C47" w14:textId="2AD14322" w:rsidR="009E75C2" w:rsidRPr="00B271E5" w:rsidRDefault="00E92C45" w:rsidP="00A721F0">
      <w:pPr>
        <w:widowControl w:val="0"/>
        <w:autoSpaceDE w:val="0"/>
        <w:autoSpaceDN w:val="0"/>
        <w:adjustRightInd w:val="0"/>
        <w:ind w:left="1800" w:right="-20"/>
        <w:jc w:val="both"/>
        <w:rPr>
          <w:rFonts w:cs="Times New Roman"/>
          <w:b/>
          <w:i/>
          <w:szCs w:val="24"/>
        </w:rPr>
      </w:pPr>
      <w:r w:rsidRPr="00B271E5">
        <w:rPr>
          <w:rFonts w:cs="Times New Roman"/>
          <w:b/>
          <w:i/>
          <w:szCs w:val="24"/>
        </w:rPr>
        <w:t>Director, BIO5 Institute</w:t>
      </w:r>
    </w:p>
    <w:p w14:paraId="1F20F5C9" w14:textId="39E2DDAD" w:rsidR="00A113A7" w:rsidRPr="00B271E5" w:rsidRDefault="00E92C45" w:rsidP="00A721F0">
      <w:pPr>
        <w:widowControl w:val="0"/>
        <w:autoSpaceDE w:val="0"/>
        <w:autoSpaceDN w:val="0"/>
        <w:adjustRightInd w:val="0"/>
        <w:ind w:left="1800" w:right="-20"/>
        <w:jc w:val="both"/>
        <w:rPr>
          <w:rFonts w:cs="Times New Roman"/>
          <w:b/>
          <w:i/>
          <w:szCs w:val="24"/>
        </w:rPr>
      </w:pPr>
      <w:r w:rsidRPr="00B271E5">
        <w:rPr>
          <w:rFonts w:cs="Times New Roman"/>
          <w:b/>
          <w:i/>
          <w:szCs w:val="24"/>
        </w:rPr>
        <w:t>Biomedical Engineering</w:t>
      </w:r>
    </w:p>
    <w:p w14:paraId="4CD48608" w14:textId="77777777" w:rsidR="00607D1E" w:rsidRPr="00B271E5" w:rsidRDefault="00607D1E" w:rsidP="00A721F0">
      <w:pPr>
        <w:jc w:val="both"/>
        <w:rPr>
          <w:rFonts w:cs="Times New Roman"/>
          <w:b/>
          <w:sz w:val="40"/>
          <w:szCs w:val="40"/>
        </w:rPr>
      </w:pPr>
    </w:p>
    <w:p w14:paraId="6A122760" w14:textId="53259C4E" w:rsidR="00607D1E" w:rsidRPr="00B271E5" w:rsidRDefault="00852FFD" w:rsidP="00A721F0">
      <w:pPr>
        <w:jc w:val="both"/>
        <w:rPr>
          <w:rFonts w:cs="Times New Roman"/>
          <w:b/>
          <w:sz w:val="40"/>
          <w:szCs w:val="40"/>
        </w:rPr>
      </w:pPr>
      <w:r w:rsidRPr="00B271E5">
        <w:rPr>
          <w:rFonts w:cs="Times New Roman"/>
          <w:b/>
          <w:sz w:val="40"/>
          <w:szCs w:val="40"/>
        </w:rPr>
        <w:lastRenderedPageBreak/>
        <w:t xml:space="preserve">Table of </w:t>
      </w:r>
      <w:r w:rsidR="00ED7FB1" w:rsidRPr="00B271E5">
        <w:rPr>
          <w:rFonts w:cs="Times New Roman"/>
          <w:b/>
          <w:sz w:val="40"/>
          <w:szCs w:val="40"/>
        </w:rPr>
        <w:t>Contents</w:t>
      </w:r>
    </w:p>
    <w:sdt>
      <w:sdtPr>
        <w:rPr>
          <w:rFonts w:eastAsiaTheme="minorHAnsi" w:cs="Times New Roman"/>
          <w:color w:val="auto"/>
          <w:sz w:val="24"/>
          <w:szCs w:val="22"/>
        </w:rPr>
        <w:id w:val="2014567502"/>
        <w:docPartObj>
          <w:docPartGallery w:val="Table of Contents"/>
          <w:docPartUnique/>
        </w:docPartObj>
      </w:sdtPr>
      <w:sdtEndPr>
        <w:rPr>
          <w:b/>
          <w:bCs/>
          <w:noProof/>
        </w:rPr>
      </w:sdtEndPr>
      <w:sdtContent>
        <w:p w14:paraId="3D24BCF4" w14:textId="2E3905D2" w:rsidR="00607D1E" w:rsidRPr="00B271E5" w:rsidRDefault="00607D1E" w:rsidP="00A721F0">
          <w:pPr>
            <w:pStyle w:val="TOCHeading"/>
            <w:numPr>
              <w:ilvl w:val="0"/>
              <w:numId w:val="0"/>
            </w:numPr>
            <w:spacing w:before="100" w:beforeAutospacing="1"/>
            <w:jc w:val="both"/>
            <w:rPr>
              <w:rFonts w:cs="Times New Roman"/>
              <w:sz w:val="16"/>
              <w:szCs w:val="16"/>
            </w:rPr>
          </w:pPr>
        </w:p>
        <w:p w14:paraId="38C2B221" w14:textId="220AEEA8" w:rsidR="003825E0" w:rsidRDefault="004D12C5">
          <w:pPr>
            <w:pStyle w:val="TOC5"/>
            <w:rPr>
              <w:rFonts w:asciiTheme="minorHAnsi" w:eastAsiaTheme="minorEastAsia" w:hAnsiTheme="minorHAnsi"/>
              <w:noProof/>
              <w:sz w:val="22"/>
            </w:rPr>
          </w:pPr>
          <w:r>
            <w:rPr>
              <w:rFonts w:eastAsiaTheme="minorEastAsia" w:cs="Times New Roman"/>
              <w:b/>
              <w:bCs/>
              <w:noProof/>
              <w:sz w:val="28"/>
              <w:szCs w:val="28"/>
            </w:rPr>
            <w:fldChar w:fldCharType="begin"/>
          </w:r>
          <w:r>
            <w:rPr>
              <w:rFonts w:eastAsiaTheme="minorEastAsia" w:cs="Times New Roman"/>
              <w:b/>
              <w:bCs/>
              <w:noProof/>
              <w:sz w:val="28"/>
              <w:szCs w:val="28"/>
            </w:rPr>
            <w:instrText xml:space="preserve"> TOC \o "1-5" \h \z \u </w:instrText>
          </w:r>
          <w:r>
            <w:rPr>
              <w:rFonts w:eastAsiaTheme="minorEastAsia" w:cs="Times New Roman"/>
              <w:b/>
              <w:bCs/>
              <w:noProof/>
              <w:sz w:val="28"/>
              <w:szCs w:val="28"/>
            </w:rPr>
            <w:fldChar w:fldCharType="separate"/>
          </w:r>
          <w:hyperlink w:anchor="_Toc532383471" w:history="1">
            <w:r w:rsidR="003825E0" w:rsidRPr="009F1C44">
              <w:rPr>
                <w:rStyle w:val="Hyperlink"/>
                <w:rFonts w:cs="Times New Roman"/>
                <w:noProof/>
              </w:rPr>
              <w:t>List of Figures</w:t>
            </w:r>
            <w:r w:rsidR="003825E0">
              <w:rPr>
                <w:noProof/>
                <w:webHidden/>
              </w:rPr>
              <w:tab/>
            </w:r>
            <w:r w:rsidR="003825E0">
              <w:rPr>
                <w:noProof/>
                <w:webHidden/>
              </w:rPr>
              <w:fldChar w:fldCharType="begin"/>
            </w:r>
            <w:r w:rsidR="003825E0">
              <w:rPr>
                <w:noProof/>
                <w:webHidden/>
              </w:rPr>
              <w:instrText xml:space="preserve"> PAGEREF _Toc532383471 \h </w:instrText>
            </w:r>
            <w:r w:rsidR="003825E0">
              <w:rPr>
                <w:noProof/>
                <w:webHidden/>
              </w:rPr>
            </w:r>
            <w:r w:rsidR="003825E0">
              <w:rPr>
                <w:noProof/>
                <w:webHidden/>
              </w:rPr>
              <w:fldChar w:fldCharType="separate"/>
            </w:r>
            <w:r w:rsidR="00A00D22">
              <w:rPr>
                <w:noProof/>
                <w:webHidden/>
              </w:rPr>
              <w:t>4</w:t>
            </w:r>
            <w:r w:rsidR="003825E0">
              <w:rPr>
                <w:noProof/>
                <w:webHidden/>
              </w:rPr>
              <w:fldChar w:fldCharType="end"/>
            </w:r>
          </w:hyperlink>
        </w:p>
        <w:p w14:paraId="20388112" w14:textId="2F2F6681" w:rsidR="003825E0" w:rsidRDefault="00142111">
          <w:pPr>
            <w:pStyle w:val="TOC5"/>
            <w:rPr>
              <w:rFonts w:asciiTheme="minorHAnsi" w:eastAsiaTheme="minorEastAsia" w:hAnsiTheme="minorHAnsi"/>
              <w:noProof/>
              <w:sz w:val="22"/>
            </w:rPr>
          </w:pPr>
          <w:hyperlink w:anchor="_Toc532383472" w:history="1">
            <w:r w:rsidR="003825E0" w:rsidRPr="009F1C44">
              <w:rPr>
                <w:rStyle w:val="Hyperlink"/>
                <w:rFonts w:cs="Times New Roman"/>
                <w:noProof/>
              </w:rPr>
              <w:t>Abstract</w:t>
            </w:r>
            <w:r w:rsidR="003825E0">
              <w:rPr>
                <w:noProof/>
                <w:webHidden/>
              </w:rPr>
              <w:tab/>
            </w:r>
            <w:r w:rsidR="003825E0">
              <w:rPr>
                <w:noProof/>
                <w:webHidden/>
              </w:rPr>
              <w:fldChar w:fldCharType="begin"/>
            </w:r>
            <w:r w:rsidR="003825E0">
              <w:rPr>
                <w:noProof/>
                <w:webHidden/>
              </w:rPr>
              <w:instrText xml:space="preserve"> PAGEREF _Toc532383472 \h </w:instrText>
            </w:r>
            <w:r w:rsidR="003825E0">
              <w:rPr>
                <w:noProof/>
                <w:webHidden/>
              </w:rPr>
            </w:r>
            <w:r w:rsidR="003825E0">
              <w:rPr>
                <w:noProof/>
                <w:webHidden/>
              </w:rPr>
              <w:fldChar w:fldCharType="separate"/>
            </w:r>
            <w:r w:rsidR="00A00D22">
              <w:rPr>
                <w:noProof/>
                <w:webHidden/>
              </w:rPr>
              <w:t>5</w:t>
            </w:r>
            <w:r w:rsidR="003825E0">
              <w:rPr>
                <w:noProof/>
                <w:webHidden/>
              </w:rPr>
              <w:fldChar w:fldCharType="end"/>
            </w:r>
          </w:hyperlink>
        </w:p>
        <w:p w14:paraId="32BC444A" w14:textId="5D12A686" w:rsidR="003825E0" w:rsidRDefault="00142111">
          <w:pPr>
            <w:pStyle w:val="TOC1"/>
            <w:rPr>
              <w:rFonts w:asciiTheme="minorHAnsi" w:hAnsiTheme="minorHAnsi" w:cstheme="minorBidi"/>
              <w:sz w:val="22"/>
              <w:szCs w:val="22"/>
            </w:rPr>
          </w:pPr>
          <w:hyperlink w:anchor="_Toc532383473" w:history="1">
            <w:r w:rsidR="003825E0" w:rsidRPr="009F1C44">
              <w:rPr>
                <w:rStyle w:val="Hyperlink"/>
              </w:rPr>
              <w:t>1</w:t>
            </w:r>
            <w:r w:rsidR="003825E0">
              <w:rPr>
                <w:rFonts w:asciiTheme="minorHAnsi" w:hAnsiTheme="minorHAnsi" w:cstheme="minorBidi"/>
                <w:sz w:val="22"/>
                <w:szCs w:val="22"/>
              </w:rPr>
              <w:tab/>
            </w:r>
            <w:r w:rsidR="003825E0" w:rsidRPr="009F1C44">
              <w:rPr>
                <w:rStyle w:val="Hyperlink"/>
              </w:rPr>
              <w:t>Falloposcope System</w:t>
            </w:r>
            <w:r w:rsidR="003825E0">
              <w:rPr>
                <w:webHidden/>
              </w:rPr>
              <w:tab/>
            </w:r>
            <w:r w:rsidR="003825E0">
              <w:rPr>
                <w:webHidden/>
              </w:rPr>
              <w:fldChar w:fldCharType="begin"/>
            </w:r>
            <w:r w:rsidR="003825E0">
              <w:rPr>
                <w:webHidden/>
              </w:rPr>
              <w:instrText xml:space="preserve"> PAGEREF _Toc532383473 \h </w:instrText>
            </w:r>
            <w:r w:rsidR="003825E0">
              <w:rPr>
                <w:webHidden/>
              </w:rPr>
            </w:r>
            <w:r w:rsidR="003825E0">
              <w:rPr>
                <w:webHidden/>
              </w:rPr>
              <w:fldChar w:fldCharType="separate"/>
            </w:r>
            <w:r w:rsidR="00A00D22">
              <w:rPr>
                <w:webHidden/>
              </w:rPr>
              <w:t>6</w:t>
            </w:r>
            <w:r w:rsidR="003825E0">
              <w:rPr>
                <w:webHidden/>
              </w:rPr>
              <w:fldChar w:fldCharType="end"/>
            </w:r>
          </w:hyperlink>
        </w:p>
        <w:p w14:paraId="7B949FEC" w14:textId="0DFC10B4" w:rsidR="003825E0" w:rsidRDefault="00142111">
          <w:pPr>
            <w:pStyle w:val="TOC2"/>
            <w:tabs>
              <w:tab w:val="left" w:pos="1100"/>
              <w:tab w:val="right" w:leader="dot" w:pos="9350"/>
            </w:tabs>
            <w:rPr>
              <w:rFonts w:asciiTheme="minorHAnsi" w:hAnsiTheme="minorHAnsi" w:cstheme="minorBidi"/>
              <w:noProof/>
              <w:sz w:val="22"/>
            </w:rPr>
          </w:pPr>
          <w:hyperlink w:anchor="_Toc532383474" w:history="1">
            <w:r w:rsidR="003825E0" w:rsidRPr="009F1C44">
              <w:rPr>
                <w:rStyle w:val="Hyperlink"/>
                <w:noProof/>
              </w:rPr>
              <w:t>1.1</w:t>
            </w:r>
            <w:r w:rsidR="003825E0">
              <w:rPr>
                <w:rFonts w:asciiTheme="minorHAnsi" w:hAnsiTheme="minorHAnsi" w:cstheme="minorBidi"/>
                <w:noProof/>
                <w:sz w:val="22"/>
              </w:rPr>
              <w:tab/>
            </w:r>
            <w:r w:rsidR="003825E0" w:rsidRPr="009F1C44">
              <w:rPr>
                <w:rStyle w:val="Hyperlink"/>
                <w:noProof/>
              </w:rPr>
              <w:t>Software Functional Requirements</w:t>
            </w:r>
            <w:r w:rsidR="003825E0">
              <w:rPr>
                <w:noProof/>
                <w:webHidden/>
              </w:rPr>
              <w:tab/>
            </w:r>
            <w:r w:rsidR="003825E0">
              <w:rPr>
                <w:noProof/>
                <w:webHidden/>
              </w:rPr>
              <w:fldChar w:fldCharType="begin"/>
            </w:r>
            <w:r w:rsidR="003825E0">
              <w:rPr>
                <w:noProof/>
                <w:webHidden/>
              </w:rPr>
              <w:instrText xml:space="preserve"> PAGEREF _Toc532383474 \h </w:instrText>
            </w:r>
            <w:r w:rsidR="003825E0">
              <w:rPr>
                <w:noProof/>
                <w:webHidden/>
              </w:rPr>
            </w:r>
            <w:r w:rsidR="003825E0">
              <w:rPr>
                <w:noProof/>
                <w:webHidden/>
              </w:rPr>
              <w:fldChar w:fldCharType="separate"/>
            </w:r>
            <w:r w:rsidR="00A00D22">
              <w:rPr>
                <w:noProof/>
                <w:webHidden/>
              </w:rPr>
              <w:t>17</w:t>
            </w:r>
            <w:r w:rsidR="003825E0">
              <w:rPr>
                <w:noProof/>
                <w:webHidden/>
              </w:rPr>
              <w:fldChar w:fldCharType="end"/>
            </w:r>
          </w:hyperlink>
        </w:p>
        <w:p w14:paraId="0FC82729" w14:textId="60B26CFB" w:rsidR="003825E0" w:rsidRDefault="00142111">
          <w:pPr>
            <w:pStyle w:val="TOC2"/>
            <w:tabs>
              <w:tab w:val="left" w:pos="1100"/>
              <w:tab w:val="right" w:leader="dot" w:pos="9350"/>
            </w:tabs>
            <w:rPr>
              <w:rFonts w:asciiTheme="minorHAnsi" w:hAnsiTheme="minorHAnsi" w:cstheme="minorBidi"/>
              <w:noProof/>
              <w:sz w:val="22"/>
            </w:rPr>
          </w:pPr>
          <w:hyperlink w:anchor="_Toc532383475" w:history="1">
            <w:r w:rsidR="003825E0" w:rsidRPr="009F1C44">
              <w:rPr>
                <w:rStyle w:val="Hyperlink"/>
                <w:noProof/>
              </w:rPr>
              <w:t>1.2</w:t>
            </w:r>
            <w:r w:rsidR="003825E0">
              <w:rPr>
                <w:rFonts w:asciiTheme="minorHAnsi" w:hAnsiTheme="minorHAnsi" w:cstheme="minorBidi"/>
                <w:noProof/>
                <w:sz w:val="22"/>
              </w:rPr>
              <w:tab/>
            </w:r>
            <w:r w:rsidR="003825E0" w:rsidRPr="009F1C44">
              <w:rPr>
                <w:rStyle w:val="Hyperlink"/>
                <w:noProof/>
              </w:rPr>
              <w:t>Background</w:t>
            </w:r>
            <w:r w:rsidR="003825E0">
              <w:rPr>
                <w:noProof/>
                <w:webHidden/>
              </w:rPr>
              <w:tab/>
            </w:r>
            <w:r w:rsidR="003825E0">
              <w:rPr>
                <w:noProof/>
                <w:webHidden/>
              </w:rPr>
              <w:fldChar w:fldCharType="begin"/>
            </w:r>
            <w:r w:rsidR="003825E0">
              <w:rPr>
                <w:noProof/>
                <w:webHidden/>
              </w:rPr>
              <w:instrText xml:space="preserve"> PAGEREF _Toc532383475 \h </w:instrText>
            </w:r>
            <w:r w:rsidR="003825E0">
              <w:rPr>
                <w:noProof/>
                <w:webHidden/>
              </w:rPr>
            </w:r>
            <w:r w:rsidR="003825E0">
              <w:rPr>
                <w:noProof/>
                <w:webHidden/>
              </w:rPr>
              <w:fldChar w:fldCharType="separate"/>
            </w:r>
            <w:r w:rsidR="00A00D22">
              <w:rPr>
                <w:noProof/>
                <w:webHidden/>
              </w:rPr>
              <w:t>18</w:t>
            </w:r>
            <w:r w:rsidR="003825E0">
              <w:rPr>
                <w:noProof/>
                <w:webHidden/>
              </w:rPr>
              <w:fldChar w:fldCharType="end"/>
            </w:r>
          </w:hyperlink>
        </w:p>
        <w:p w14:paraId="0C92FE47" w14:textId="3563CD65" w:rsidR="003825E0" w:rsidRDefault="00142111">
          <w:pPr>
            <w:pStyle w:val="TOC1"/>
            <w:rPr>
              <w:rFonts w:asciiTheme="minorHAnsi" w:hAnsiTheme="minorHAnsi" w:cstheme="minorBidi"/>
              <w:sz w:val="22"/>
              <w:szCs w:val="22"/>
            </w:rPr>
          </w:pPr>
          <w:hyperlink w:anchor="_Toc532383476" w:history="1">
            <w:r w:rsidR="003825E0" w:rsidRPr="009F1C44">
              <w:rPr>
                <w:rStyle w:val="Hyperlink"/>
              </w:rPr>
              <w:t>2</w:t>
            </w:r>
            <w:r w:rsidR="003825E0">
              <w:rPr>
                <w:rFonts w:asciiTheme="minorHAnsi" w:hAnsiTheme="minorHAnsi" w:cstheme="minorBidi"/>
                <w:sz w:val="22"/>
                <w:szCs w:val="22"/>
              </w:rPr>
              <w:tab/>
            </w:r>
            <w:r w:rsidR="003825E0" w:rsidRPr="009F1C44">
              <w:rPr>
                <w:rStyle w:val="Hyperlink"/>
              </w:rPr>
              <w:t>Software Implementation Overview</w:t>
            </w:r>
            <w:r w:rsidR="003825E0">
              <w:rPr>
                <w:webHidden/>
              </w:rPr>
              <w:tab/>
            </w:r>
            <w:r w:rsidR="003825E0">
              <w:rPr>
                <w:webHidden/>
              </w:rPr>
              <w:fldChar w:fldCharType="begin"/>
            </w:r>
            <w:r w:rsidR="003825E0">
              <w:rPr>
                <w:webHidden/>
              </w:rPr>
              <w:instrText xml:space="preserve"> PAGEREF _Toc532383476 \h </w:instrText>
            </w:r>
            <w:r w:rsidR="003825E0">
              <w:rPr>
                <w:webHidden/>
              </w:rPr>
            </w:r>
            <w:r w:rsidR="003825E0">
              <w:rPr>
                <w:webHidden/>
              </w:rPr>
              <w:fldChar w:fldCharType="separate"/>
            </w:r>
            <w:r w:rsidR="00A00D22">
              <w:rPr>
                <w:webHidden/>
              </w:rPr>
              <w:t>19</w:t>
            </w:r>
            <w:r w:rsidR="003825E0">
              <w:rPr>
                <w:webHidden/>
              </w:rPr>
              <w:fldChar w:fldCharType="end"/>
            </w:r>
          </w:hyperlink>
        </w:p>
        <w:p w14:paraId="7E31ADF9" w14:textId="2574B618" w:rsidR="003825E0" w:rsidRDefault="00142111">
          <w:pPr>
            <w:pStyle w:val="TOC1"/>
            <w:rPr>
              <w:rFonts w:asciiTheme="minorHAnsi" w:hAnsiTheme="minorHAnsi" w:cstheme="minorBidi"/>
              <w:sz w:val="22"/>
              <w:szCs w:val="22"/>
            </w:rPr>
          </w:pPr>
          <w:hyperlink w:anchor="_Toc532383477" w:history="1">
            <w:r w:rsidR="003825E0" w:rsidRPr="009F1C44">
              <w:rPr>
                <w:rStyle w:val="Hyperlink"/>
              </w:rPr>
              <w:t>3</w:t>
            </w:r>
            <w:r w:rsidR="003825E0">
              <w:rPr>
                <w:rFonts w:asciiTheme="minorHAnsi" w:hAnsiTheme="minorHAnsi" w:cstheme="minorBidi"/>
                <w:sz w:val="22"/>
                <w:szCs w:val="22"/>
              </w:rPr>
              <w:tab/>
            </w:r>
            <w:r w:rsidR="003825E0" w:rsidRPr="009F1C44">
              <w:rPr>
                <w:rStyle w:val="Hyperlink"/>
              </w:rPr>
              <w:t>Implementation: CCD Imaging</w:t>
            </w:r>
            <w:r w:rsidR="003825E0">
              <w:rPr>
                <w:webHidden/>
              </w:rPr>
              <w:tab/>
            </w:r>
            <w:r w:rsidR="003825E0">
              <w:rPr>
                <w:webHidden/>
              </w:rPr>
              <w:fldChar w:fldCharType="begin"/>
            </w:r>
            <w:r w:rsidR="003825E0">
              <w:rPr>
                <w:webHidden/>
              </w:rPr>
              <w:instrText xml:space="preserve"> PAGEREF _Toc532383477 \h </w:instrText>
            </w:r>
            <w:r w:rsidR="003825E0">
              <w:rPr>
                <w:webHidden/>
              </w:rPr>
            </w:r>
            <w:r w:rsidR="003825E0">
              <w:rPr>
                <w:webHidden/>
              </w:rPr>
              <w:fldChar w:fldCharType="separate"/>
            </w:r>
            <w:r w:rsidR="00A00D22">
              <w:rPr>
                <w:webHidden/>
              </w:rPr>
              <w:t>23</w:t>
            </w:r>
            <w:r w:rsidR="003825E0">
              <w:rPr>
                <w:webHidden/>
              </w:rPr>
              <w:fldChar w:fldCharType="end"/>
            </w:r>
          </w:hyperlink>
        </w:p>
        <w:p w14:paraId="52EC34E6" w14:textId="39AA61EE" w:rsidR="003825E0" w:rsidRDefault="00142111">
          <w:pPr>
            <w:pStyle w:val="TOC3"/>
            <w:tabs>
              <w:tab w:val="left" w:pos="1100"/>
              <w:tab w:val="right" w:leader="dot" w:pos="9350"/>
            </w:tabs>
            <w:rPr>
              <w:rFonts w:asciiTheme="minorHAnsi" w:hAnsiTheme="minorHAnsi" w:cstheme="minorBidi"/>
              <w:noProof/>
              <w:sz w:val="22"/>
            </w:rPr>
          </w:pPr>
          <w:hyperlink w:anchor="_Toc532383478" w:history="1">
            <w:r w:rsidR="003825E0" w:rsidRPr="009F1C44">
              <w:rPr>
                <w:rStyle w:val="Hyperlink"/>
                <w:noProof/>
              </w:rPr>
              <w:t>3.1</w:t>
            </w:r>
            <w:r w:rsidR="003825E0">
              <w:rPr>
                <w:rFonts w:asciiTheme="minorHAnsi" w:hAnsiTheme="minorHAnsi" w:cstheme="minorBidi"/>
                <w:noProof/>
                <w:sz w:val="22"/>
              </w:rPr>
              <w:tab/>
            </w:r>
            <w:r w:rsidR="003825E0" w:rsidRPr="009F1C44">
              <w:rPr>
                <w:rStyle w:val="Hyperlink"/>
                <w:noProof/>
              </w:rPr>
              <w:t>Software Implementation</w:t>
            </w:r>
            <w:r w:rsidR="003825E0">
              <w:rPr>
                <w:noProof/>
                <w:webHidden/>
              </w:rPr>
              <w:tab/>
            </w:r>
            <w:r w:rsidR="003825E0">
              <w:rPr>
                <w:noProof/>
                <w:webHidden/>
              </w:rPr>
              <w:fldChar w:fldCharType="begin"/>
            </w:r>
            <w:r w:rsidR="003825E0">
              <w:rPr>
                <w:noProof/>
                <w:webHidden/>
              </w:rPr>
              <w:instrText xml:space="preserve"> PAGEREF _Toc532383478 \h </w:instrText>
            </w:r>
            <w:r w:rsidR="003825E0">
              <w:rPr>
                <w:noProof/>
                <w:webHidden/>
              </w:rPr>
            </w:r>
            <w:r w:rsidR="003825E0">
              <w:rPr>
                <w:noProof/>
                <w:webHidden/>
              </w:rPr>
              <w:fldChar w:fldCharType="separate"/>
            </w:r>
            <w:r w:rsidR="00A00D22">
              <w:rPr>
                <w:noProof/>
                <w:webHidden/>
              </w:rPr>
              <w:t>23</w:t>
            </w:r>
            <w:r w:rsidR="003825E0">
              <w:rPr>
                <w:noProof/>
                <w:webHidden/>
              </w:rPr>
              <w:fldChar w:fldCharType="end"/>
            </w:r>
          </w:hyperlink>
        </w:p>
        <w:p w14:paraId="4AB636BE" w14:textId="1D68E785" w:rsidR="003825E0" w:rsidRDefault="00142111">
          <w:pPr>
            <w:pStyle w:val="TOC3"/>
            <w:tabs>
              <w:tab w:val="left" w:pos="1100"/>
              <w:tab w:val="right" w:leader="dot" w:pos="9350"/>
            </w:tabs>
            <w:rPr>
              <w:rFonts w:asciiTheme="minorHAnsi" w:hAnsiTheme="minorHAnsi" w:cstheme="minorBidi"/>
              <w:noProof/>
              <w:sz w:val="22"/>
            </w:rPr>
          </w:pPr>
          <w:hyperlink w:anchor="_Toc532383479" w:history="1">
            <w:r w:rsidR="003825E0" w:rsidRPr="009F1C44">
              <w:rPr>
                <w:rStyle w:val="Hyperlink"/>
                <w:noProof/>
              </w:rPr>
              <w:t>3.2</w:t>
            </w:r>
            <w:r w:rsidR="003825E0">
              <w:rPr>
                <w:rFonts w:asciiTheme="minorHAnsi" w:hAnsiTheme="minorHAnsi" w:cstheme="minorBidi"/>
                <w:noProof/>
                <w:sz w:val="22"/>
              </w:rPr>
              <w:tab/>
            </w:r>
            <w:r w:rsidR="003825E0" w:rsidRPr="009F1C44">
              <w:rPr>
                <w:rStyle w:val="Hyperlink"/>
                <w:noProof/>
              </w:rPr>
              <w:t>Contrast Maximization</w:t>
            </w:r>
            <w:r w:rsidR="003825E0">
              <w:rPr>
                <w:noProof/>
                <w:webHidden/>
              </w:rPr>
              <w:tab/>
            </w:r>
            <w:r w:rsidR="003825E0">
              <w:rPr>
                <w:noProof/>
                <w:webHidden/>
              </w:rPr>
              <w:fldChar w:fldCharType="begin"/>
            </w:r>
            <w:r w:rsidR="003825E0">
              <w:rPr>
                <w:noProof/>
                <w:webHidden/>
              </w:rPr>
              <w:instrText xml:space="preserve"> PAGEREF _Toc532383479 \h </w:instrText>
            </w:r>
            <w:r w:rsidR="003825E0">
              <w:rPr>
                <w:noProof/>
                <w:webHidden/>
              </w:rPr>
            </w:r>
            <w:r w:rsidR="003825E0">
              <w:rPr>
                <w:noProof/>
                <w:webHidden/>
              </w:rPr>
              <w:fldChar w:fldCharType="separate"/>
            </w:r>
            <w:r w:rsidR="00A00D22">
              <w:rPr>
                <w:noProof/>
                <w:webHidden/>
              </w:rPr>
              <w:t>25</w:t>
            </w:r>
            <w:r w:rsidR="003825E0">
              <w:rPr>
                <w:noProof/>
                <w:webHidden/>
              </w:rPr>
              <w:fldChar w:fldCharType="end"/>
            </w:r>
          </w:hyperlink>
        </w:p>
        <w:p w14:paraId="4B5EF309" w14:textId="32CB22C9" w:rsidR="003825E0" w:rsidRDefault="00142111">
          <w:pPr>
            <w:pStyle w:val="TOC3"/>
            <w:tabs>
              <w:tab w:val="left" w:pos="1100"/>
              <w:tab w:val="right" w:leader="dot" w:pos="9350"/>
            </w:tabs>
            <w:rPr>
              <w:rFonts w:asciiTheme="minorHAnsi" w:hAnsiTheme="minorHAnsi" w:cstheme="minorBidi"/>
              <w:noProof/>
              <w:sz w:val="22"/>
            </w:rPr>
          </w:pPr>
          <w:hyperlink w:anchor="_Toc532383480" w:history="1">
            <w:r w:rsidR="003825E0" w:rsidRPr="009F1C44">
              <w:rPr>
                <w:rStyle w:val="Hyperlink"/>
                <w:noProof/>
              </w:rPr>
              <w:t>3.3</w:t>
            </w:r>
            <w:r w:rsidR="003825E0">
              <w:rPr>
                <w:rFonts w:asciiTheme="minorHAnsi" w:hAnsiTheme="minorHAnsi" w:cstheme="minorBidi"/>
                <w:noProof/>
                <w:sz w:val="22"/>
              </w:rPr>
              <w:tab/>
            </w:r>
            <w:r w:rsidR="003825E0" w:rsidRPr="009F1C44">
              <w:rPr>
                <w:rStyle w:val="Hyperlink"/>
                <w:noProof/>
              </w:rPr>
              <w:t>Saving Data and Images</w:t>
            </w:r>
            <w:r w:rsidR="003825E0">
              <w:rPr>
                <w:noProof/>
                <w:webHidden/>
              </w:rPr>
              <w:tab/>
            </w:r>
            <w:r w:rsidR="003825E0">
              <w:rPr>
                <w:noProof/>
                <w:webHidden/>
              </w:rPr>
              <w:fldChar w:fldCharType="begin"/>
            </w:r>
            <w:r w:rsidR="003825E0">
              <w:rPr>
                <w:noProof/>
                <w:webHidden/>
              </w:rPr>
              <w:instrText xml:space="preserve"> PAGEREF _Toc532383480 \h </w:instrText>
            </w:r>
            <w:r w:rsidR="003825E0">
              <w:rPr>
                <w:noProof/>
                <w:webHidden/>
              </w:rPr>
            </w:r>
            <w:r w:rsidR="003825E0">
              <w:rPr>
                <w:noProof/>
                <w:webHidden/>
              </w:rPr>
              <w:fldChar w:fldCharType="separate"/>
            </w:r>
            <w:r w:rsidR="00A00D22">
              <w:rPr>
                <w:noProof/>
                <w:webHidden/>
              </w:rPr>
              <w:t>27</w:t>
            </w:r>
            <w:r w:rsidR="003825E0">
              <w:rPr>
                <w:noProof/>
                <w:webHidden/>
              </w:rPr>
              <w:fldChar w:fldCharType="end"/>
            </w:r>
          </w:hyperlink>
        </w:p>
        <w:p w14:paraId="149E7C36" w14:textId="1348670D" w:rsidR="003825E0" w:rsidRDefault="00142111">
          <w:pPr>
            <w:pStyle w:val="TOC1"/>
            <w:rPr>
              <w:rFonts w:asciiTheme="minorHAnsi" w:hAnsiTheme="minorHAnsi" w:cstheme="minorBidi"/>
              <w:sz w:val="22"/>
              <w:szCs w:val="22"/>
            </w:rPr>
          </w:pPr>
          <w:hyperlink w:anchor="_Toc532383481" w:history="1">
            <w:r w:rsidR="003825E0" w:rsidRPr="009F1C44">
              <w:rPr>
                <w:rStyle w:val="Hyperlink"/>
              </w:rPr>
              <w:t>4</w:t>
            </w:r>
            <w:r w:rsidR="003825E0">
              <w:rPr>
                <w:rFonts w:asciiTheme="minorHAnsi" w:hAnsiTheme="minorHAnsi" w:cstheme="minorBidi"/>
                <w:sz w:val="22"/>
                <w:szCs w:val="22"/>
              </w:rPr>
              <w:tab/>
            </w:r>
            <w:r w:rsidR="003825E0" w:rsidRPr="009F1C44">
              <w:rPr>
                <w:rStyle w:val="Hyperlink"/>
              </w:rPr>
              <w:t>Implementation: OCT Imaging</w:t>
            </w:r>
            <w:r w:rsidR="003825E0">
              <w:rPr>
                <w:webHidden/>
              </w:rPr>
              <w:tab/>
            </w:r>
            <w:r w:rsidR="003825E0">
              <w:rPr>
                <w:webHidden/>
              </w:rPr>
              <w:fldChar w:fldCharType="begin"/>
            </w:r>
            <w:r w:rsidR="003825E0">
              <w:rPr>
                <w:webHidden/>
              </w:rPr>
              <w:instrText xml:space="preserve"> PAGEREF _Toc532383481 \h </w:instrText>
            </w:r>
            <w:r w:rsidR="003825E0">
              <w:rPr>
                <w:webHidden/>
              </w:rPr>
            </w:r>
            <w:r w:rsidR="003825E0">
              <w:rPr>
                <w:webHidden/>
              </w:rPr>
              <w:fldChar w:fldCharType="separate"/>
            </w:r>
            <w:r w:rsidR="00A00D22">
              <w:rPr>
                <w:webHidden/>
              </w:rPr>
              <w:t>28</w:t>
            </w:r>
            <w:r w:rsidR="003825E0">
              <w:rPr>
                <w:webHidden/>
              </w:rPr>
              <w:fldChar w:fldCharType="end"/>
            </w:r>
          </w:hyperlink>
        </w:p>
        <w:p w14:paraId="1F0FD23A" w14:textId="10331D92" w:rsidR="003825E0" w:rsidRDefault="00142111">
          <w:pPr>
            <w:pStyle w:val="TOC4"/>
            <w:tabs>
              <w:tab w:val="left" w:pos="1100"/>
              <w:tab w:val="right" w:leader="dot" w:pos="9350"/>
            </w:tabs>
            <w:rPr>
              <w:rFonts w:asciiTheme="minorHAnsi" w:eastAsiaTheme="minorEastAsia" w:hAnsiTheme="minorHAnsi"/>
              <w:noProof/>
              <w:sz w:val="22"/>
            </w:rPr>
          </w:pPr>
          <w:hyperlink w:anchor="_Toc532383482" w:history="1">
            <w:r w:rsidR="003825E0" w:rsidRPr="009F1C44">
              <w:rPr>
                <w:rStyle w:val="Hyperlink"/>
                <w:noProof/>
              </w:rPr>
              <w:t>4.1</w:t>
            </w:r>
            <w:r w:rsidR="003825E0">
              <w:rPr>
                <w:rFonts w:asciiTheme="minorHAnsi" w:eastAsiaTheme="minorEastAsia" w:hAnsiTheme="minorHAnsi"/>
                <w:noProof/>
                <w:sz w:val="22"/>
              </w:rPr>
              <w:tab/>
            </w:r>
            <w:r w:rsidR="003825E0" w:rsidRPr="009F1C44">
              <w:rPr>
                <w:rStyle w:val="Hyperlink"/>
                <w:noProof/>
              </w:rPr>
              <w:t>Mathematics Walkthrough</w:t>
            </w:r>
            <w:r w:rsidR="003825E0">
              <w:rPr>
                <w:noProof/>
                <w:webHidden/>
              </w:rPr>
              <w:tab/>
            </w:r>
            <w:r w:rsidR="003825E0">
              <w:rPr>
                <w:noProof/>
                <w:webHidden/>
              </w:rPr>
              <w:fldChar w:fldCharType="begin"/>
            </w:r>
            <w:r w:rsidR="003825E0">
              <w:rPr>
                <w:noProof/>
                <w:webHidden/>
              </w:rPr>
              <w:instrText xml:space="preserve"> PAGEREF _Toc532383482 \h </w:instrText>
            </w:r>
            <w:r w:rsidR="003825E0">
              <w:rPr>
                <w:noProof/>
                <w:webHidden/>
              </w:rPr>
            </w:r>
            <w:r w:rsidR="003825E0">
              <w:rPr>
                <w:noProof/>
                <w:webHidden/>
              </w:rPr>
              <w:fldChar w:fldCharType="separate"/>
            </w:r>
            <w:r w:rsidR="00A00D22">
              <w:rPr>
                <w:noProof/>
                <w:webHidden/>
              </w:rPr>
              <w:t>28</w:t>
            </w:r>
            <w:r w:rsidR="003825E0">
              <w:rPr>
                <w:noProof/>
                <w:webHidden/>
              </w:rPr>
              <w:fldChar w:fldCharType="end"/>
            </w:r>
          </w:hyperlink>
        </w:p>
        <w:p w14:paraId="3D00ADCC" w14:textId="2EA3949A" w:rsidR="003825E0" w:rsidRDefault="00142111">
          <w:pPr>
            <w:pStyle w:val="TOC4"/>
            <w:tabs>
              <w:tab w:val="left" w:pos="1100"/>
              <w:tab w:val="right" w:leader="dot" w:pos="9350"/>
            </w:tabs>
            <w:rPr>
              <w:rFonts w:asciiTheme="minorHAnsi" w:eastAsiaTheme="minorEastAsia" w:hAnsiTheme="minorHAnsi"/>
              <w:noProof/>
              <w:sz w:val="22"/>
            </w:rPr>
          </w:pPr>
          <w:hyperlink w:anchor="_Toc532383483" w:history="1">
            <w:r w:rsidR="003825E0" w:rsidRPr="009F1C44">
              <w:rPr>
                <w:rStyle w:val="Hyperlink"/>
                <w:rFonts w:cs="Times New Roman"/>
                <w:noProof/>
              </w:rPr>
              <w:t>4.2</w:t>
            </w:r>
            <w:r w:rsidR="003825E0">
              <w:rPr>
                <w:rFonts w:asciiTheme="minorHAnsi" w:eastAsiaTheme="minorEastAsia" w:hAnsiTheme="minorHAnsi"/>
                <w:noProof/>
                <w:sz w:val="22"/>
              </w:rPr>
              <w:tab/>
            </w:r>
            <w:r w:rsidR="003825E0" w:rsidRPr="009F1C44">
              <w:rPr>
                <w:rStyle w:val="Hyperlink"/>
                <w:rFonts w:cs="Times New Roman"/>
                <w:noProof/>
              </w:rPr>
              <w:t>Hardware Specifications</w:t>
            </w:r>
            <w:r w:rsidR="003825E0">
              <w:rPr>
                <w:noProof/>
                <w:webHidden/>
              </w:rPr>
              <w:tab/>
            </w:r>
            <w:r w:rsidR="003825E0">
              <w:rPr>
                <w:noProof/>
                <w:webHidden/>
              </w:rPr>
              <w:fldChar w:fldCharType="begin"/>
            </w:r>
            <w:r w:rsidR="003825E0">
              <w:rPr>
                <w:noProof/>
                <w:webHidden/>
              </w:rPr>
              <w:instrText xml:space="preserve"> PAGEREF _Toc532383483 \h </w:instrText>
            </w:r>
            <w:r w:rsidR="003825E0">
              <w:rPr>
                <w:noProof/>
                <w:webHidden/>
              </w:rPr>
            </w:r>
            <w:r w:rsidR="003825E0">
              <w:rPr>
                <w:noProof/>
                <w:webHidden/>
              </w:rPr>
              <w:fldChar w:fldCharType="separate"/>
            </w:r>
            <w:r w:rsidR="00A00D22">
              <w:rPr>
                <w:noProof/>
                <w:webHidden/>
              </w:rPr>
              <w:t>32</w:t>
            </w:r>
            <w:r w:rsidR="003825E0">
              <w:rPr>
                <w:noProof/>
                <w:webHidden/>
              </w:rPr>
              <w:fldChar w:fldCharType="end"/>
            </w:r>
          </w:hyperlink>
        </w:p>
        <w:p w14:paraId="5E1843D3" w14:textId="1AA362FF" w:rsidR="003825E0" w:rsidRDefault="00142111">
          <w:pPr>
            <w:pStyle w:val="TOC4"/>
            <w:tabs>
              <w:tab w:val="left" w:pos="1100"/>
              <w:tab w:val="right" w:leader="dot" w:pos="9350"/>
            </w:tabs>
            <w:rPr>
              <w:rFonts w:asciiTheme="minorHAnsi" w:eastAsiaTheme="minorEastAsia" w:hAnsiTheme="minorHAnsi"/>
              <w:noProof/>
              <w:sz w:val="22"/>
            </w:rPr>
          </w:pPr>
          <w:hyperlink w:anchor="_Toc532383484" w:history="1">
            <w:r w:rsidR="003825E0" w:rsidRPr="009F1C44">
              <w:rPr>
                <w:rStyle w:val="Hyperlink"/>
                <w:rFonts w:cs="Times New Roman"/>
                <w:noProof/>
              </w:rPr>
              <w:t>4.3</w:t>
            </w:r>
            <w:r w:rsidR="003825E0">
              <w:rPr>
                <w:rFonts w:asciiTheme="minorHAnsi" w:eastAsiaTheme="minorEastAsia" w:hAnsiTheme="minorHAnsi"/>
                <w:noProof/>
                <w:sz w:val="22"/>
              </w:rPr>
              <w:tab/>
            </w:r>
            <w:r w:rsidR="003825E0" w:rsidRPr="009F1C44">
              <w:rPr>
                <w:rStyle w:val="Hyperlink"/>
                <w:rFonts w:cs="Times New Roman"/>
                <w:noProof/>
              </w:rPr>
              <w:t>Software Implementation</w:t>
            </w:r>
            <w:r w:rsidR="003825E0">
              <w:rPr>
                <w:noProof/>
                <w:webHidden/>
              </w:rPr>
              <w:tab/>
            </w:r>
            <w:r w:rsidR="003825E0">
              <w:rPr>
                <w:noProof/>
                <w:webHidden/>
              </w:rPr>
              <w:fldChar w:fldCharType="begin"/>
            </w:r>
            <w:r w:rsidR="003825E0">
              <w:rPr>
                <w:noProof/>
                <w:webHidden/>
              </w:rPr>
              <w:instrText xml:space="preserve"> PAGEREF _Toc532383484 \h </w:instrText>
            </w:r>
            <w:r w:rsidR="003825E0">
              <w:rPr>
                <w:noProof/>
                <w:webHidden/>
              </w:rPr>
            </w:r>
            <w:r w:rsidR="003825E0">
              <w:rPr>
                <w:noProof/>
                <w:webHidden/>
              </w:rPr>
              <w:fldChar w:fldCharType="separate"/>
            </w:r>
            <w:r w:rsidR="00A00D22">
              <w:rPr>
                <w:noProof/>
                <w:webHidden/>
              </w:rPr>
              <w:t>37</w:t>
            </w:r>
            <w:r w:rsidR="003825E0">
              <w:rPr>
                <w:noProof/>
                <w:webHidden/>
              </w:rPr>
              <w:fldChar w:fldCharType="end"/>
            </w:r>
          </w:hyperlink>
        </w:p>
        <w:p w14:paraId="63EED1E3" w14:textId="352FE437" w:rsidR="003825E0" w:rsidRDefault="00142111">
          <w:pPr>
            <w:pStyle w:val="TOC4"/>
            <w:tabs>
              <w:tab w:val="left" w:pos="1100"/>
              <w:tab w:val="right" w:leader="dot" w:pos="9350"/>
            </w:tabs>
            <w:rPr>
              <w:rFonts w:asciiTheme="minorHAnsi" w:eastAsiaTheme="minorEastAsia" w:hAnsiTheme="minorHAnsi"/>
              <w:noProof/>
              <w:sz w:val="22"/>
            </w:rPr>
          </w:pPr>
          <w:hyperlink w:anchor="_Toc532383485" w:history="1">
            <w:r w:rsidR="003825E0" w:rsidRPr="009F1C44">
              <w:rPr>
                <w:rStyle w:val="Hyperlink"/>
                <w:rFonts w:cs="Times New Roman"/>
                <w:noProof/>
              </w:rPr>
              <w:t>4.4</w:t>
            </w:r>
            <w:r w:rsidR="003825E0">
              <w:rPr>
                <w:rFonts w:asciiTheme="minorHAnsi" w:eastAsiaTheme="minorEastAsia" w:hAnsiTheme="minorHAnsi"/>
                <w:noProof/>
                <w:sz w:val="22"/>
              </w:rPr>
              <w:tab/>
            </w:r>
            <w:r w:rsidR="003825E0" w:rsidRPr="009F1C44">
              <w:rPr>
                <w:rStyle w:val="Hyperlink"/>
                <w:rFonts w:cs="Times New Roman"/>
                <w:noProof/>
              </w:rPr>
              <w:t>A-Scan</w:t>
            </w:r>
            <w:r w:rsidR="003825E0">
              <w:rPr>
                <w:noProof/>
                <w:webHidden/>
              </w:rPr>
              <w:tab/>
            </w:r>
            <w:r w:rsidR="003825E0">
              <w:rPr>
                <w:noProof/>
                <w:webHidden/>
              </w:rPr>
              <w:fldChar w:fldCharType="begin"/>
            </w:r>
            <w:r w:rsidR="003825E0">
              <w:rPr>
                <w:noProof/>
                <w:webHidden/>
              </w:rPr>
              <w:instrText xml:space="preserve"> PAGEREF _Toc532383485 \h </w:instrText>
            </w:r>
            <w:r w:rsidR="003825E0">
              <w:rPr>
                <w:noProof/>
                <w:webHidden/>
              </w:rPr>
            </w:r>
            <w:r w:rsidR="003825E0">
              <w:rPr>
                <w:noProof/>
                <w:webHidden/>
              </w:rPr>
              <w:fldChar w:fldCharType="separate"/>
            </w:r>
            <w:r w:rsidR="00A00D22">
              <w:rPr>
                <w:noProof/>
                <w:webHidden/>
              </w:rPr>
              <w:t>39</w:t>
            </w:r>
            <w:r w:rsidR="003825E0">
              <w:rPr>
                <w:noProof/>
                <w:webHidden/>
              </w:rPr>
              <w:fldChar w:fldCharType="end"/>
            </w:r>
          </w:hyperlink>
        </w:p>
        <w:p w14:paraId="5BF6E24E" w14:textId="49B570EC" w:rsidR="003825E0" w:rsidRDefault="00142111">
          <w:pPr>
            <w:pStyle w:val="TOC4"/>
            <w:tabs>
              <w:tab w:val="left" w:pos="1100"/>
              <w:tab w:val="right" w:leader="dot" w:pos="9350"/>
            </w:tabs>
            <w:rPr>
              <w:rFonts w:asciiTheme="minorHAnsi" w:eastAsiaTheme="minorEastAsia" w:hAnsiTheme="minorHAnsi"/>
              <w:noProof/>
              <w:sz w:val="22"/>
            </w:rPr>
          </w:pPr>
          <w:hyperlink w:anchor="_Toc532383486" w:history="1">
            <w:r w:rsidR="003825E0" w:rsidRPr="009F1C44">
              <w:rPr>
                <w:rStyle w:val="Hyperlink"/>
                <w:rFonts w:cs="Times New Roman"/>
                <w:noProof/>
              </w:rPr>
              <w:t>4.5</w:t>
            </w:r>
            <w:r w:rsidR="003825E0">
              <w:rPr>
                <w:rFonts w:asciiTheme="minorHAnsi" w:eastAsiaTheme="minorEastAsia" w:hAnsiTheme="minorHAnsi"/>
                <w:noProof/>
                <w:sz w:val="22"/>
              </w:rPr>
              <w:tab/>
            </w:r>
            <w:r w:rsidR="003825E0" w:rsidRPr="009F1C44">
              <w:rPr>
                <w:rStyle w:val="Hyperlink"/>
                <w:rFonts w:cs="Times New Roman"/>
                <w:noProof/>
              </w:rPr>
              <w:t>B-Scan</w:t>
            </w:r>
            <w:r w:rsidR="003825E0">
              <w:rPr>
                <w:noProof/>
                <w:webHidden/>
              </w:rPr>
              <w:tab/>
            </w:r>
            <w:r w:rsidR="003825E0">
              <w:rPr>
                <w:noProof/>
                <w:webHidden/>
              </w:rPr>
              <w:fldChar w:fldCharType="begin"/>
            </w:r>
            <w:r w:rsidR="003825E0">
              <w:rPr>
                <w:noProof/>
                <w:webHidden/>
              </w:rPr>
              <w:instrText xml:space="preserve"> PAGEREF _Toc532383486 \h </w:instrText>
            </w:r>
            <w:r w:rsidR="003825E0">
              <w:rPr>
                <w:noProof/>
                <w:webHidden/>
              </w:rPr>
            </w:r>
            <w:r w:rsidR="003825E0">
              <w:rPr>
                <w:noProof/>
                <w:webHidden/>
              </w:rPr>
              <w:fldChar w:fldCharType="separate"/>
            </w:r>
            <w:r w:rsidR="00A00D22">
              <w:rPr>
                <w:noProof/>
                <w:webHidden/>
              </w:rPr>
              <w:t>41</w:t>
            </w:r>
            <w:r w:rsidR="003825E0">
              <w:rPr>
                <w:noProof/>
                <w:webHidden/>
              </w:rPr>
              <w:fldChar w:fldCharType="end"/>
            </w:r>
          </w:hyperlink>
        </w:p>
        <w:p w14:paraId="2954B94E" w14:textId="0801180D" w:rsidR="003825E0" w:rsidRDefault="00142111">
          <w:pPr>
            <w:pStyle w:val="TOC4"/>
            <w:tabs>
              <w:tab w:val="left" w:pos="1100"/>
              <w:tab w:val="right" w:leader="dot" w:pos="9350"/>
            </w:tabs>
            <w:rPr>
              <w:rFonts w:asciiTheme="minorHAnsi" w:eastAsiaTheme="minorEastAsia" w:hAnsiTheme="minorHAnsi"/>
              <w:noProof/>
              <w:sz w:val="22"/>
            </w:rPr>
          </w:pPr>
          <w:hyperlink w:anchor="_Toc532383487" w:history="1">
            <w:r w:rsidR="003825E0" w:rsidRPr="009F1C44">
              <w:rPr>
                <w:rStyle w:val="Hyperlink"/>
                <w:rFonts w:cs="Times New Roman"/>
                <w:noProof/>
              </w:rPr>
              <w:t>4.6</w:t>
            </w:r>
            <w:r w:rsidR="003825E0">
              <w:rPr>
                <w:rFonts w:asciiTheme="minorHAnsi" w:eastAsiaTheme="minorEastAsia" w:hAnsiTheme="minorHAnsi"/>
                <w:noProof/>
                <w:sz w:val="22"/>
              </w:rPr>
              <w:tab/>
            </w:r>
            <w:r w:rsidR="003825E0" w:rsidRPr="009F1C44">
              <w:rPr>
                <w:rStyle w:val="Hyperlink"/>
                <w:rFonts w:cs="Times New Roman"/>
                <w:noProof/>
              </w:rPr>
              <w:t>Saving B-Scans</w:t>
            </w:r>
            <w:r w:rsidR="003825E0">
              <w:rPr>
                <w:noProof/>
                <w:webHidden/>
              </w:rPr>
              <w:tab/>
            </w:r>
            <w:r w:rsidR="003825E0">
              <w:rPr>
                <w:noProof/>
                <w:webHidden/>
              </w:rPr>
              <w:fldChar w:fldCharType="begin"/>
            </w:r>
            <w:r w:rsidR="003825E0">
              <w:rPr>
                <w:noProof/>
                <w:webHidden/>
              </w:rPr>
              <w:instrText xml:space="preserve"> PAGEREF _Toc532383487 \h </w:instrText>
            </w:r>
            <w:r w:rsidR="003825E0">
              <w:rPr>
                <w:noProof/>
                <w:webHidden/>
              </w:rPr>
            </w:r>
            <w:r w:rsidR="003825E0">
              <w:rPr>
                <w:noProof/>
                <w:webHidden/>
              </w:rPr>
              <w:fldChar w:fldCharType="separate"/>
            </w:r>
            <w:r w:rsidR="00A00D22">
              <w:rPr>
                <w:noProof/>
                <w:webHidden/>
              </w:rPr>
              <w:t>43</w:t>
            </w:r>
            <w:r w:rsidR="003825E0">
              <w:rPr>
                <w:noProof/>
                <w:webHidden/>
              </w:rPr>
              <w:fldChar w:fldCharType="end"/>
            </w:r>
          </w:hyperlink>
        </w:p>
        <w:p w14:paraId="3255BF8D" w14:textId="1B9BBC55" w:rsidR="003825E0" w:rsidRDefault="00142111">
          <w:pPr>
            <w:pStyle w:val="TOC1"/>
            <w:rPr>
              <w:rFonts w:asciiTheme="minorHAnsi" w:hAnsiTheme="minorHAnsi" w:cstheme="minorBidi"/>
              <w:sz w:val="22"/>
              <w:szCs w:val="22"/>
            </w:rPr>
          </w:pPr>
          <w:hyperlink w:anchor="_Toc532383488" w:history="1">
            <w:r w:rsidR="003825E0" w:rsidRPr="009F1C44">
              <w:rPr>
                <w:rStyle w:val="Hyperlink"/>
              </w:rPr>
              <w:t>5</w:t>
            </w:r>
            <w:r w:rsidR="003825E0">
              <w:rPr>
                <w:rFonts w:asciiTheme="minorHAnsi" w:hAnsiTheme="minorHAnsi" w:cstheme="minorBidi"/>
                <w:sz w:val="22"/>
                <w:szCs w:val="22"/>
              </w:rPr>
              <w:tab/>
            </w:r>
            <w:r w:rsidR="003825E0" w:rsidRPr="009F1C44">
              <w:rPr>
                <w:rStyle w:val="Hyperlink"/>
              </w:rPr>
              <w:t>Conclusion and Next Steps</w:t>
            </w:r>
            <w:r w:rsidR="003825E0">
              <w:rPr>
                <w:webHidden/>
              </w:rPr>
              <w:tab/>
            </w:r>
            <w:r w:rsidR="003825E0">
              <w:rPr>
                <w:webHidden/>
              </w:rPr>
              <w:fldChar w:fldCharType="begin"/>
            </w:r>
            <w:r w:rsidR="003825E0">
              <w:rPr>
                <w:webHidden/>
              </w:rPr>
              <w:instrText xml:space="preserve"> PAGEREF _Toc532383488 \h </w:instrText>
            </w:r>
            <w:r w:rsidR="003825E0">
              <w:rPr>
                <w:webHidden/>
              </w:rPr>
            </w:r>
            <w:r w:rsidR="003825E0">
              <w:rPr>
                <w:webHidden/>
              </w:rPr>
              <w:fldChar w:fldCharType="separate"/>
            </w:r>
            <w:r w:rsidR="00A00D22">
              <w:rPr>
                <w:webHidden/>
              </w:rPr>
              <w:t>45</w:t>
            </w:r>
            <w:r w:rsidR="003825E0">
              <w:rPr>
                <w:webHidden/>
              </w:rPr>
              <w:fldChar w:fldCharType="end"/>
            </w:r>
          </w:hyperlink>
        </w:p>
        <w:p w14:paraId="1EA25260" w14:textId="25979A65" w:rsidR="003825E0" w:rsidRDefault="00142111">
          <w:pPr>
            <w:pStyle w:val="TOC5"/>
            <w:rPr>
              <w:rFonts w:asciiTheme="minorHAnsi" w:eastAsiaTheme="minorEastAsia" w:hAnsiTheme="minorHAnsi"/>
              <w:noProof/>
              <w:sz w:val="22"/>
            </w:rPr>
          </w:pPr>
          <w:hyperlink w:anchor="_Toc532383489" w:history="1">
            <w:r w:rsidR="003825E0" w:rsidRPr="009F1C44">
              <w:rPr>
                <w:rStyle w:val="Hyperlink"/>
                <w:rFonts w:cs="Times New Roman"/>
                <w:noProof/>
              </w:rPr>
              <w:t>Appendix A: Computer Setup and Software Installation Instructions</w:t>
            </w:r>
            <w:r w:rsidR="003825E0">
              <w:rPr>
                <w:noProof/>
                <w:webHidden/>
              </w:rPr>
              <w:tab/>
            </w:r>
            <w:r w:rsidR="003825E0">
              <w:rPr>
                <w:noProof/>
                <w:webHidden/>
              </w:rPr>
              <w:fldChar w:fldCharType="begin"/>
            </w:r>
            <w:r w:rsidR="003825E0">
              <w:rPr>
                <w:noProof/>
                <w:webHidden/>
              </w:rPr>
              <w:instrText xml:space="preserve"> PAGEREF _Toc532383489 \h </w:instrText>
            </w:r>
            <w:r w:rsidR="003825E0">
              <w:rPr>
                <w:noProof/>
                <w:webHidden/>
              </w:rPr>
            </w:r>
            <w:r w:rsidR="003825E0">
              <w:rPr>
                <w:noProof/>
                <w:webHidden/>
              </w:rPr>
              <w:fldChar w:fldCharType="separate"/>
            </w:r>
            <w:r w:rsidR="00A00D22">
              <w:rPr>
                <w:noProof/>
                <w:webHidden/>
              </w:rPr>
              <w:t>45</w:t>
            </w:r>
            <w:r w:rsidR="003825E0">
              <w:rPr>
                <w:noProof/>
                <w:webHidden/>
              </w:rPr>
              <w:fldChar w:fldCharType="end"/>
            </w:r>
          </w:hyperlink>
        </w:p>
        <w:p w14:paraId="543EF1A9" w14:textId="70D85B4F" w:rsidR="003825E0" w:rsidRDefault="00142111">
          <w:pPr>
            <w:pStyle w:val="TOC5"/>
            <w:rPr>
              <w:rFonts w:asciiTheme="minorHAnsi" w:eastAsiaTheme="minorEastAsia" w:hAnsiTheme="minorHAnsi"/>
              <w:noProof/>
              <w:sz w:val="22"/>
            </w:rPr>
          </w:pPr>
          <w:hyperlink w:anchor="_Toc532383490" w:history="1">
            <w:r w:rsidR="003825E0" w:rsidRPr="009F1C44">
              <w:rPr>
                <w:rStyle w:val="Hyperlink"/>
                <w:rFonts w:cs="Times New Roman"/>
                <w:noProof/>
              </w:rPr>
              <w:t>Appendix B: Software Foundations</w:t>
            </w:r>
            <w:r w:rsidR="003825E0">
              <w:rPr>
                <w:noProof/>
                <w:webHidden/>
              </w:rPr>
              <w:tab/>
            </w:r>
            <w:r w:rsidR="003825E0">
              <w:rPr>
                <w:noProof/>
                <w:webHidden/>
              </w:rPr>
              <w:fldChar w:fldCharType="begin"/>
            </w:r>
            <w:r w:rsidR="003825E0">
              <w:rPr>
                <w:noProof/>
                <w:webHidden/>
              </w:rPr>
              <w:instrText xml:space="preserve"> PAGEREF _Toc532383490 \h </w:instrText>
            </w:r>
            <w:r w:rsidR="003825E0">
              <w:rPr>
                <w:noProof/>
                <w:webHidden/>
              </w:rPr>
            </w:r>
            <w:r w:rsidR="003825E0">
              <w:rPr>
                <w:noProof/>
                <w:webHidden/>
              </w:rPr>
              <w:fldChar w:fldCharType="separate"/>
            </w:r>
            <w:r w:rsidR="00A00D22">
              <w:rPr>
                <w:noProof/>
                <w:webHidden/>
              </w:rPr>
              <w:t>51</w:t>
            </w:r>
            <w:r w:rsidR="003825E0">
              <w:rPr>
                <w:noProof/>
                <w:webHidden/>
              </w:rPr>
              <w:fldChar w:fldCharType="end"/>
            </w:r>
          </w:hyperlink>
        </w:p>
        <w:p w14:paraId="0DC9B07F" w14:textId="5DCDF7AA" w:rsidR="003825E0" w:rsidRDefault="00142111">
          <w:pPr>
            <w:pStyle w:val="TOC5"/>
            <w:rPr>
              <w:rFonts w:asciiTheme="minorHAnsi" w:eastAsiaTheme="minorEastAsia" w:hAnsiTheme="minorHAnsi"/>
              <w:noProof/>
              <w:sz w:val="22"/>
            </w:rPr>
          </w:pPr>
          <w:hyperlink w:anchor="_Toc532383491" w:history="1">
            <w:r w:rsidR="003825E0" w:rsidRPr="009F1C44">
              <w:rPr>
                <w:rStyle w:val="Hyperlink"/>
                <w:noProof/>
              </w:rPr>
              <w:t>References</w:t>
            </w:r>
            <w:r w:rsidR="003825E0">
              <w:rPr>
                <w:noProof/>
                <w:webHidden/>
              </w:rPr>
              <w:tab/>
            </w:r>
            <w:r w:rsidR="003825E0">
              <w:rPr>
                <w:noProof/>
                <w:webHidden/>
              </w:rPr>
              <w:fldChar w:fldCharType="begin"/>
            </w:r>
            <w:r w:rsidR="003825E0">
              <w:rPr>
                <w:noProof/>
                <w:webHidden/>
              </w:rPr>
              <w:instrText xml:space="preserve"> PAGEREF _Toc532383491 \h </w:instrText>
            </w:r>
            <w:r w:rsidR="003825E0">
              <w:rPr>
                <w:noProof/>
                <w:webHidden/>
              </w:rPr>
            </w:r>
            <w:r w:rsidR="003825E0">
              <w:rPr>
                <w:noProof/>
                <w:webHidden/>
              </w:rPr>
              <w:fldChar w:fldCharType="separate"/>
            </w:r>
            <w:r w:rsidR="00A00D22">
              <w:rPr>
                <w:noProof/>
                <w:webHidden/>
              </w:rPr>
              <w:t>53</w:t>
            </w:r>
            <w:r w:rsidR="003825E0">
              <w:rPr>
                <w:noProof/>
                <w:webHidden/>
              </w:rPr>
              <w:fldChar w:fldCharType="end"/>
            </w:r>
          </w:hyperlink>
        </w:p>
        <w:p w14:paraId="56693518" w14:textId="720EB1AA" w:rsidR="003D2318" w:rsidRPr="003C22CC" w:rsidRDefault="004D12C5" w:rsidP="00A721F0">
          <w:pPr>
            <w:jc w:val="both"/>
            <w:rPr>
              <w:rFonts w:eastAsiaTheme="minorEastAsia" w:cs="Times New Roman"/>
              <w:b/>
              <w:bCs/>
              <w:noProof/>
              <w:sz w:val="28"/>
              <w:szCs w:val="28"/>
            </w:rPr>
          </w:pPr>
          <w:r>
            <w:rPr>
              <w:rFonts w:eastAsiaTheme="minorEastAsia" w:cs="Times New Roman"/>
              <w:b/>
              <w:bCs/>
              <w:noProof/>
              <w:sz w:val="28"/>
              <w:szCs w:val="28"/>
            </w:rPr>
            <w:fldChar w:fldCharType="end"/>
          </w:r>
        </w:p>
      </w:sdtContent>
    </w:sdt>
    <w:p w14:paraId="2E64CCF4" w14:textId="1889FAA8" w:rsidR="003C22CC" w:rsidRDefault="003C22CC" w:rsidP="00A721F0">
      <w:pPr>
        <w:pStyle w:val="Heading5"/>
        <w:jc w:val="both"/>
        <w:rPr>
          <w:rFonts w:cs="Times New Roman"/>
        </w:rPr>
      </w:pPr>
    </w:p>
    <w:p w14:paraId="0061C77E" w14:textId="77777777" w:rsidR="00E60BCB" w:rsidRPr="00E60BCB" w:rsidRDefault="00E60BCB" w:rsidP="00A721F0">
      <w:pPr>
        <w:jc w:val="both"/>
      </w:pPr>
    </w:p>
    <w:p w14:paraId="15C54A4B" w14:textId="7C97AB59" w:rsidR="006A1C87" w:rsidRDefault="005668AC" w:rsidP="00A721F0">
      <w:pPr>
        <w:pStyle w:val="Heading5"/>
        <w:jc w:val="both"/>
        <w:rPr>
          <w:rFonts w:cs="Times New Roman"/>
        </w:rPr>
      </w:pPr>
      <w:bookmarkStart w:id="1" w:name="_Toc532383471"/>
      <w:r w:rsidRPr="00B271E5">
        <w:rPr>
          <w:rFonts w:cs="Times New Roman"/>
        </w:rPr>
        <w:lastRenderedPageBreak/>
        <w:t>List of Figures</w:t>
      </w:r>
      <w:bookmarkEnd w:id="1"/>
    </w:p>
    <w:p w14:paraId="092CF0C1" w14:textId="0A00F692" w:rsidR="00A00D22" w:rsidRDefault="006E7984">
      <w:pPr>
        <w:pStyle w:val="TableofFigures"/>
        <w:tabs>
          <w:tab w:val="right" w:leader="dot" w:pos="9350"/>
        </w:tabs>
        <w:rPr>
          <w:rFonts w:asciiTheme="minorHAnsi" w:eastAsiaTheme="minorEastAsia" w:hAnsiTheme="minorHAnsi"/>
          <w:noProof/>
          <w:sz w:val="22"/>
        </w:rPr>
      </w:pPr>
      <w:r w:rsidRPr="00D35D0C">
        <w:rPr>
          <w:sz w:val="28"/>
          <w:szCs w:val="28"/>
        </w:rPr>
        <w:fldChar w:fldCharType="begin"/>
      </w:r>
      <w:r w:rsidRPr="00D35D0C">
        <w:rPr>
          <w:sz w:val="28"/>
          <w:szCs w:val="28"/>
        </w:rPr>
        <w:instrText xml:space="preserve"> TOC \h \z \c "Figure" </w:instrText>
      </w:r>
      <w:r w:rsidRPr="00D35D0C">
        <w:rPr>
          <w:sz w:val="28"/>
          <w:szCs w:val="28"/>
        </w:rPr>
        <w:fldChar w:fldCharType="separate"/>
      </w:r>
      <w:hyperlink w:anchor="_Toc532457304" w:history="1">
        <w:r w:rsidR="00A00D22" w:rsidRPr="00F907EE">
          <w:rPr>
            <w:rStyle w:val="Hyperlink"/>
            <w:noProof/>
          </w:rPr>
          <w:t>Figure 1: Falloposcope Diagram, courtesy of Gabriella Romano at the Optics Tissue Laboratory</w:t>
        </w:r>
        <w:r w:rsidR="00A00D22">
          <w:rPr>
            <w:noProof/>
            <w:webHidden/>
          </w:rPr>
          <w:tab/>
        </w:r>
        <w:r w:rsidR="00A00D22">
          <w:rPr>
            <w:noProof/>
            <w:webHidden/>
          </w:rPr>
          <w:fldChar w:fldCharType="begin"/>
        </w:r>
        <w:r w:rsidR="00A00D22">
          <w:rPr>
            <w:noProof/>
            <w:webHidden/>
          </w:rPr>
          <w:instrText xml:space="preserve"> PAGEREF _Toc532457304 \h </w:instrText>
        </w:r>
        <w:r w:rsidR="00A00D22">
          <w:rPr>
            <w:noProof/>
            <w:webHidden/>
          </w:rPr>
        </w:r>
        <w:r w:rsidR="00A00D22">
          <w:rPr>
            <w:noProof/>
            <w:webHidden/>
          </w:rPr>
          <w:fldChar w:fldCharType="separate"/>
        </w:r>
        <w:r w:rsidR="00A00D22">
          <w:rPr>
            <w:noProof/>
            <w:webHidden/>
          </w:rPr>
          <w:t>7</w:t>
        </w:r>
        <w:r w:rsidR="00A00D22">
          <w:rPr>
            <w:noProof/>
            <w:webHidden/>
          </w:rPr>
          <w:fldChar w:fldCharType="end"/>
        </w:r>
      </w:hyperlink>
    </w:p>
    <w:p w14:paraId="1C1CC8D9" w14:textId="3DC24C0C" w:rsidR="00A00D22" w:rsidRDefault="00142111">
      <w:pPr>
        <w:pStyle w:val="TableofFigures"/>
        <w:tabs>
          <w:tab w:val="right" w:leader="dot" w:pos="9350"/>
        </w:tabs>
        <w:rPr>
          <w:rFonts w:asciiTheme="minorHAnsi" w:eastAsiaTheme="minorEastAsia" w:hAnsiTheme="minorHAnsi"/>
          <w:noProof/>
          <w:sz w:val="22"/>
        </w:rPr>
      </w:pPr>
      <w:hyperlink w:anchor="_Toc532457305" w:history="1">
        <w:r w:rsidR="00A00D22" w:rsidRPr="00F907EE">
          <w:rPr>
            <w:rStyle w:val="Hyperlink"/>
            <w:noProof/>
          </w:rPr>
          <w:t>Figure 2: Falloposcope Imaging Modes</w:t>
        </w:r>
        <w:r w:rsidR="00A00D22">
          <w:rPr>
            <w:noProof/>
            <w:webHidden/>
          </w:rPr>
          <w:tab/>
        </w:r>
        <w:r w:rsidR="00A00D22">
          <w:rPr>
            <w:noProof/>
            <w:webHidden/>
          </w:rPr>
          <w:fldChar w:fldCharType="begin"/>
        </w:r>
        <w:r w:rsidR="00A00D22">
          <w:rPr>
            <w:noProof/>
            <w:webHidden/>
          </w:rPr>
          <w:instrText xml:space="preserve"> PAGEREF _Toc532457305 \h </w:instrText>
        </w:r>
        <w:r w:rsidR="00A00D22">
          <w:rPr>
            <w:noProof/>
            <w:webHidden/>
          </w:rPr>
        </w:r>
        <w:r w:rsidR="00A00D22">
          <w:rPr>
            <w:noProof/>
            <w:webHidden/>
          </w:rPr>
          <w:fldChar w:fldCharType="separate"/>
        </w:r>
        <w:r w:rsidR="00A00D22">
          <w:rPr>
            <w:noProof/>
            <w:webHidden/>
          </w:rPr>
          <w:t>8</w:t>
        </w:r>
        <w:r w:rsidR="00A00D22">
          <w:rPr>
            <w:noProof/>
            <w:webHidden/>
          </w:rPr>
          <w:fldChar w:fldCharType="end"/>
        </w:r>
      </w:hyperlink>
    </w:p>
    <w:p w14:paraId="1751F12B" w14:textId="2DC4B675" w:rsidR="00A00D22" w:rsidRDefault="00142111">
      <w:pPr>
        <w:pStyle w:val="TableofFigures"/>
        <w:tabs>
          <w:tab w:val="right" w:leader="dot" w:pos="9350"/>
        </w:tabs>
        <w:rPr>
          <w:rFonts w:asciiTheme="minorHAnsi" w:eastAsiaTheme="minorEastAsia" w:hAnsiTheme="minorHAnsi"/>
          <w:noProof/>
          <w:sz w:val="22"/>
        </w:rPr>
      </w:pPr>
      <w:hyperlink w:anchor="_Toc532457306" w:history="1">
        <w:r w:rsidR="00A00D22" w:rsidRPr="00F907EE">
          <w:rPr>
            <w:rStyle w:val="Hyperlink"/>
            <w:noProof/>
          </w:rPr>
          <w:t>Figure 3: Fluorescence and Reflectance Imaging Diagram</w:t>
        </w:r>
        <w:r w:rsidR="00A00D22">
          <w:rPr>
            <w:noProof/>
            <w:webHidden/>
          </w:rPr>
          <w:tab/>
        </w:r>
        <w:r w:rsidR="00A00D22">
          <w:rPr>
            <w:noProof/>
            <w:webHidden/>
          </w:rPr>
          <w:fldChar w:fldCharType="begin"/>
        </w:r>
        <w:r w:rsidR="00A00D22">
          <w:rPr>
            <w:noProof/>
            <w:webHidden/>
          </w:rPr>
          <w:instrText xml:space="preserve"> PAGEREF _Toc532457306 \h </w:instrText>
        </w:r>
        <w:r w:rsidR="00A00D22">
          <w:rPr>
            <w:noProof/>
            <w:webHidden/>
          </w:rPr>
        </w:r>
        <w:r w:rsidR="00A00D22">
          <w:rPr>
            <w:noProof/>
            <w:webHidden/>
          </w:rPr>
          <w:fldChar w:fldCharType="separate"/>
        </w:r>
        <w:r w:rsidR="00A00D22">
          <w:rPr>
            <w:noProof/>
            <w:webHidden/>
          </w:rPr>
          <w:t>10</w:t>
        </w:r>
        <w:r w:rsidR="00A00D22">
          <w:rPr>
            <w:noProof/>
            <w:webHidden/>
          </w:rPr>
          <w:fldChar w:fldCharType="end"/>
        </w:r>
      </w:hyperlink>
    </w:p>
    <w:p w14:paraId="3D9DCB46" w14:textId="76A22157" w:rsidR="00A00D22" w:rsidRDefault="00142111">
      <w:pPr>
        <w:pStyle w:val="TableofFigures"/>
        <w:tabs>
          <w:tab w:val="right" w:leader="dot" w:pos="9350"/>
        </w:tabs>
        <w:rPr>
          <w:rFonts w:asciiTheme="minorHAnsi" w:eastAsiaTheme="minorEastAsia" w:hAnsiTheme="minorHAnsi"/>
          <w:noProof/>
          <w:sz w:val="22"/>
        </w:rPr>
      </w:pPr>
      <w:hyperlink w:anchor="_Toc532457307" w:history="1">
        <w:r w:rsidR="00A00D22" w:rsidRPr="00F907EE">
          <w:rPr>
            <w:rStyle w:val="Hyperlink"/>
            <w:noProof/>
          </w:rPr>
          <w:t>Figure 4: OCT Imaging Diagram. There are 3 discrete tissue layers backscattering light into the single mode fiber.</w:t>
        </w:r>
        <w:r w:rsidR="00A00D22">
          <w:rPr>
            <w:noProof/>
            <w:webHidden/>
          </w:rPr>
          <w:tab/>
        </w:r>
        <w:r w:rsidR="00A00D22">
          <w:rPr>
            <w:noProof/>
            <w:webHidden/>
          </w:rPr>
          <w:fldChar w:fldCharType="begin"/>
        </w:r>
        <w:r w:rsidR="00A00D22">
          <w:rPr>
            <w:noProof/>
            <w:webHidden/>
          </w:rPr>
          <w:instrText xml:space="preserve"> PAGEREF _Toc532457307 \h </w:instrText>
        </w:r>
        <w:r w:rsidR="00A00D22">
          <w:rPr>
            <w:noProof/>
            <w:webHidden/>
          </w:rPr>
        </w:r>
        <w:r w:rsidR="00A00D22">
          <w:rPr>
            <w:noProof/>
            <w:webHidden/>
          </w:rPr>
          <w:fldChar w:fldCharType="separate"/>
        </w:r>
        <w:r w:rsidR="00A00D22">
          <w:rPr>
            <w:noProof/>
            <w:webHidden/>
          </w:rPr>
          <w:t>11</w:t>
        </w:r>
        <w:r w:rsidR="00A00D22">
          <w:rPr>
            <w:noProof/>
            <w:webHidden/>
          </w:rPr>
          <w:fldChar w:fldCharType="end"/>
        </w:r>
      </w:hyperlink>
    </w:p>
    <w:p w14:paraId="698C0F4C" w14:textId="633059D0" w:rsidR="00A00D22" w:rsidRDefault="00142111">
      <w:pPr>
        <w:pStyle w:val="TableofFigures"/>
        <w:tabs>
          <w:tab w:val="right" w:leader="dot" w:pos="9350"/>
        </w:tabs>
        <w:rPr>
          <w:rFonts w:asciiTheme="minorHAnsi" w:eastAsiaTheme="minorEastAsia" w:hAnsiTheme="minorHAnsi"/>
          <w:noProof/>
          <w:sz w:val="22"/>
        </w:rPr>
      </w:pPr>
      <w:hyperlink w:anchor="_Toc532457308" w:history="1">
        <w:r w:rsidR="00A00D22" w:rsidRPr="00F907EE">
          <w:rPr>
            <w:rStyle w:val="Hyperlink"/>
            <w:noProof/>
          </w:rPr>
          <w:t>Figure 5: Michelson Interferometer, the single mode fiber will serve as the sample arm in the Falloposcope system. 3 discrete tissue layers are sampled, as shown in Figure 4.</w:t>
        </w:r>
        <w:r w:rsidR="00A00D22">
          <w:rPr>
            <w:noProof/>
            <w:webHidden/>
          </w:rPr>
          <w:tab/>
        </w:r>
        <w:r w:rsidR="00A00D22">
          <w:rPr>
            <w:noProof/>
            <w:webHidden/>
          </w:rPr>
          <w:fldChar w:fldCharType="begin"/>
        </w:r>
        <w:r w:rsidR="00A00D22">
          <w:rPr>
            <w:noProof/>
            <w:webHidden/>
          </w:rPr>
          <w:instrText xml:space="preserve"> PAGEREF _Toc532457308 \h </w:instrText>
        </w:r>
        <w:r w:rsidR="00A00D22">
          <w:rPr>
            <w:noProof/>
            <w:webHidden/>
          </w:rPr>
        </w:r>
        <w:r w:rsidR="00A00D22">
          <w:rPr>
            <w:noProof/>
            <w:webHidden/>
          </w:rPr>
          <w:fldChar w:fldCharType="separate"/>
        </w:r>
        <w:r w:rsidR="00A00D22">
          <w:rPr>
            <w:noProof/>
            <w:webHidden/>
          </w:rPr>
          <w:t>12</w:t>
        </w:r>
        <w:r w:rsidR="00A00D22">
          <w:rPr>
            <w:noProof/>
            <w:webHidden/>
          </w:rPr>
          <w:fldChar w:fldCharType="end"/>
        </w:r>
      </w:hyperlink>
    </w:p>
    <w:p w14:paraId="3D33D2C4" w14:textId="461F59EE" w:rsidR="00A00D22" w:rsidRDefault="00142111">
      <w:pPr>
        <w:pStyle w:val="TableofFigures"/>
        <w:tabs>
          <w:tab w:val="right" w:leader="dot" w:pos="9350"/>
        </w:tabs>
        <w:rPr>
          <w:rFonts w:asciiTheme="minorHAnsi" w:eastAsiaTheme="minorEastAsia" w:hAnsiTheme="minorHAnsi"/>
          <w:noProof/>
          <w:sz w:val="22"/>
        </w:rPr>
      </w:pPr>
      <w:hyperlink w:anchor="_Toc532457309" w:history="1">
        <w:r w:rsidR="00A00D22" w:rsidRPr="00F907EE">
          <w:rPr>
            <w:rStyle w:val="Hyperlink"/>
            <w:noProof/>
          </w:rPr>
          <w:t>Figure 6: Spectral Interferogram: power density profile, a real result for the detection current as a function of wave number</w:t>
        </w:r>
        <w:r w:rsidR="00A00D22">
          <w:rPr>
            <w:noProof/>
            <w:webHidden/>
          </w:rPr>
          <w:tab/>
        </w:r>
        <w:r w:rsidR="00A00D22">
          <w:rPr>
            <w:noProof/>
            <w:webHidden/>
          </w:rPr>
          <w:fldChar w:fldCharType="begin"/>
        </w:r>
        <w:r w:rsidR="00A00D22">
          <w:rPr>
            <w:noProof/>
            <w:webHidden/>
          </w:rPr>
          <w:instrText xml:space="preserve"> PAGEREF _Toc532457309 \h </w:instrText>
        </w:r>
        <w:r w:rsidR="00A00D22">
          <w:rPr>
            <w:noProof/>
            <w:webHidden/>
          </w:rPr>
        </w:r>
        <w:r w:rsidR="00A00D22">
          <w:rPr>
            <w:noProof/>
            <w:webHidden/>
          </w:rPr>
          <w:fldChar w:fldCharType="separate"/>
        </w:r>
        <w:r w:rsidR="00A00D22">
          <w:rPr>
            <w:noProof/>
            <w:webHidden/>
          </w:rPr>
          <w:t>13</w:t>
        </w:r>
        <w:r w:rsidR="00A00D22">
          <w:rPr>
            <w:noProof/>
            <w:webHidden/>
          </w:rPr>
          <w:fldChar w:fldCharType="end"/>
        </w:r>
      </w:hyperlink>
    </w:p>
    <w:p w14:paraId="08298239" w14:textId="51E0EA65" w:rsidR="00A00D22" w:rsidRDefault="00142111">
      <w:pPr>
        <w:pStyle w:val="TableofFigures"/>
        <w:tabs>
          <w:tab w:val="right" w:leader="dot" w:pos="9350"/>
        </w:tabs>
        <w:rPr>
          <w:rFonts w:asciiTheme="minorHAnsi" w:eastAsiaTheme="minorEastAsia" w:hAnsiTheme="minorHAnsi"/>
          <w:noProof/>
          <w:sz w:val="22"/>
        </w:rPr>
      </w:pPr>
      <w:hyperlink w:anchor="_Toc532457310" w:history="1">
        <w:r w:rsidR="00A00D22" w:rsidRPr="00F907EE">
          <w:rPr>
            <w:rStyle w:val="Hyperlink"/>
            <w:noProof/>
          </w:rPr>
          <w:t>Figure 7: Spectral Interferogram (power density profile). This is the profile for three discrete reflectors with reflectance rS1 = 0.1, rS2 = 0.15, and rS3 = 0.2. The locations of the reflectors are zS1 = 1 mm, zS2 = 1.25 mm, and zS3 = 1.5 mm. The reference mirror is a perfect reflector (rR = 1) at OPD = 0 mm. Plot Generated in Matlab.</w:t>
        </w:r>
        <w:r w:rsidR="00A00D22">
          <w:rPr>
            <w:noProof/>
            <w:webHidden/>
          </w:rPr>
          <w:tab/>
        </w:r>
        <w:r w:rsidR="00A00D22">
          <w:rPr>
            <w:noProof/>
            <w:webHidden/>
          </w:rPr>
          <w:fldChar w:fldCharType="begin"/>
        </w:r>
        <w:r w:rsidR="00A00D22">
          <w:rPr>
            <w:noProof/>
            <w:webHidden/>
          </w:rPr>
          <w:instrText xml:space="preserve"> PAGEREF _Toc532457310 \h </w:instrText>
        </w:r>
        <w:r w:rsidR="00A00D22">
          <w:rPr>
            <w:noProof/>
            <w:webHidden/>
          </w:rPr>
        </w:r>
        <w:r w:rsidR="00A00D22">
          <w:rPr>
            <w:noProof/>
            <w:webHidden/>
          </w:rPr>
          <w:fldChar w:fldCharType="separate"/>
        </w:r>
        <w:r w:rsidR="00A00D22">
          <w:rPr>
            <w:noProof/>
            <w:webHidden/>
          </w:rPr>
          <w:t>14</w:t>
        </w:r>
        <w:r w:rsidR="00A00D22">
          <w:rPr>
            <w:noProof/>
            <w:webHidden/>
          </w:rPr>
          <w:fldChar w:fldCharType="end"/>
        </w:r>
      </w:hyperlink>
    </w:p>
    <w:p w14:paraId="3B757017" w14:textId="37BCF8B2" w:rsidR="00A00D22" w:rsidRDefault="00142111">
      <w:pPr>
        <w:pStyle w:val="TableofFigures"/>
        <w:tabs>
          <w:tab w:val="right" w:leader="dot" w:pos="9350"/>
        </w:tabs>
        <w:rPr>
          <w:rFonts w:asciiTheme="minorHAnsi" w:eastAsiaTheme="minorEastAsia" w:hAnsiTheme="minorHAnsi"/>
          <w:noProof/>
          <w:sz w:val="22"/>
        </w:rPr>
      </w:pPr>
      <w:hyperlink w:anchor="_Toc532457311" w:history="1">
        <w:r w:rsidR="00A00D22" w:rsidRPr="00F907EE">
          <w:rPr>
            <w:rStyle w:val="Hyperlink"/>
            <w:noProof/>
          </w:rPr>
          <w:t>Figure 8: A-Scan, the result of calculating the inverse DFT of the Spectral Interferogram in Figure 7. A peak appears for each discrete tissue layer, and the height of each peak corresponds to the reflectivity of the tissue layer. Autocorrelation terms are weaker and appear closer to OPD = 0. Note that autocorrelation terms for zS1-zS2 and zS2-zS3 are both at +/- 0.25 mm because the OPD difference is the same. Plot Generated in Matlab.</w:t>
        </w:r>
        <w:r w:rsidR="00A00D22">
          <w:rPr>
            <w:noProof/>
            <w:webHidden/>
          </w:rPr>
          <w:tab/>
        </w:r>
        <w:r w:rsidR="00A00D22">
          <w:rPr>
            <w:noProof/>
            <w:webHidden/>
          </w:rPr>
          <w:fldChar w:fldCharType="begin"/>
        </w:r>
        <w:r w:rsidR="00A00D22">
          <w:rPr>
            <w:noProof/>
            <w:webHidden/>
          </w:rPr>
          <w:instrText xml:space="preserve"> PAGEREF _Toc532457311 \h </w:instrText>
        </w:r>
        <w:r w:rsidR="00A00D22">
          <w:rPr>
            <w:noProof/>
            <w:webHidden/>
          </w:rPr>
        </w:r>
        <w:r w:rsidR="00A00D22">
          <w:rPr>
            <w:noProof/>
            <w:webHidden/>
          </w:rPr>
          <w:fldChar w:fldCharType="separate"/>
        </w:r>
        <w:r w:rsidR="00A00D22">
          <w:rPr>
            <w:noProof/>
            <w:webHidden/>
          </w:rPr>
          <w:t>15</w:t>
        </w:r>
        <w:r w:rsidR="00A00D22">
          <w:rPr>
            <w:noProof/>
            <w:webHidden/>
          </w:rPr>
          <w:fldChar w:fldCharType="end"/>
        </w:r>
      </w:hyperlink>
    </w:p>
    <w:p w14:paraId="235A02B7" w14:textId="34E1527F" w:rsidR="00A00D22" w:rsidRDefault="00142111">
      <w:pPr>
        <w:pStyle w:val="TableofFigures"/>
        <w:tabs>
          <w:tab w:val="right" w:leader="dot" w:pos="9350"/>
        </w:tabs>
        <w:rPr>
          <w:rFonts w:asciiTheme="minorHAnsi" w:eastAsiaTheme="minorEastAsia" w:hAnsiTheme="minorHAnsi"/>
          <w:noProof/>
          <w:sz w:val="22"/>
        </w:rPr>
      </w:pPr>
      <w:hyperlink w:anchor="_Toc532457312" w:history="1">
        <w:r w:rsidR="00A00D22" w:rsidRPr="00F907EE">
          <w:rPr>
            <w:rStyle w:val="Hyperlink"/>
            <w:noProof/>
          </w:rPr>
          <w:t>Figure 9: Diagram of software threads initiated on the GUI</w:t>
        </w:r>
        <w:r w:rsidR="00A00D22">
          <w:rPr>
            <w:noProof/>
            <w:webHidden/>
          </w:rPr>
          <w:tab/>
        </w:r>
        <w:r w:rsidR="00A00D22">
          <w:rPr>
            <w:noProof/>
            <w:webHidden/>
          </w:rPr>
          <w:fldChar w:fldCharType="begin"/>
        </w:r>
        <w:r w:rsidR="00A00D22">
          <w:rPr>
            <w:noProof/>
            <w:webHidden/>
          </w:rPr>
          <w:instrText xml:space="preserve"> PAGEREF _Toc532457312 \h </w:instrText>
        </w:r>
        <w:r w:rsidR="00A00D22">
          <w:rPr>
            <w:noProof/>
            <w:webHidden/>
          </w:rPr>
        </w:r>
        <w:r w:rsidR="00A00D22">
          <w:rPr>
            <w:noProof/>
            <w:webHidden/>
          </w:rPr>
          <w:fldChar w:fldCharType="separate"/>
        </w:r>
        <w:r w:rsidR="00A00D22">
          <w:rPr>
            <w:noProof/>
            <w:webHidden/>
          </w:rPr>
          <w:t>20</w:t>
        </w:r>
        <w:r w:rsidR="00A00D22">
          <w:rPr>
            <w:noProof/>
            <w:webHidden/>
          </w:rPr>
          <w:fldChar w:fldCharType="end"/>
        </w:r>
      </w:hyperlink>
    </w:p>
    <w:p w14:paraId="4F26F095" w14:textId="1B1EF6CC" w:rsidR="00A00D22" w:rsidRDefault="00142111">
      <w:pPr>
        <w:pStyle w:val="TableofFigures"/>
        <w:tabs>
          <w:tab w:val="right" w:leader="dot" w:pos="9350"/>
        </w:tabs>
        <w:rPr>
          <w:rFonts w:asciiTheme="minorHAnsi" w:eastAsiaTheme="minorEastAsia" w:hAnsiTheme="minorHAnsi"/>
          <w:noProof/>
          <w:sz w:val="22"/>
        </w:rPr>
      </w:pPr>
      <w:hyperlink w:anchor="_Toc532457313" w:history="1">
        <w:r w:rsidR="00A00D22" w:rsidRPr="00F907EE">
          <w:rPr>
            <w:rStyle w:val="Hyperlink"/>
            <w:noProof/>
          </w:rPr>
          <w:t>Figure 10: Falloposcope Software GUI</w:t>
        </w:r>
        <w:r w:rsidR="00A00D22">
          <w:rPr>
            <w:noProof/>
            <w:webHidden/>
          </w:rPr>
          <w:tab/>
        </w:r>
        <w:r w:rsidR="00A00D22">
          <w:rPr>
            <w:noProof/>
            <w:webHidden/>
          </w:rPr>
          <w:fldChar w:fldCharType="begin"/>
        </w:r>
        <w:r w:rsidR="00A00D22">
          <w:rPr>
            <w:noProof/>
            <w:webHidden/>
          </w:rPr>
          <w:instrText xml:space="preserve"> PAGEREF _Toc532457313 \h </w:instrText>
        </w:r>
        <w:r w:rsidR="00A00D22">
          <w:rPr>
            <w:noProof/>
            <w:webHidden/>
          </w:rPr>
        </w:r>
        <w:r w:rsidR="00A00D22">
          <w:rPr>
            <w:noProof/>
            <w:webHidden/>
          </w:rPr>
          <w:fldChar w:fldCharType="separate"/>
        </w:r>
        <w:r w:rsidR="00A00D22">
          <w:rPr>
            <w:noProof/>
            <w:webHidden/>
          </w:rPr>
          <w:t>22</w:t>
        </w:r>
        <w:r w:rsidR="00A00D22">
          <w:rPr>
            <w:noProof/>
            <w:webHidden/>
          </w:rPr>
          <w:fldChar w:fldCharType="end"/>
        </w:r>
      </w:hyperlink>
    </w:p>
    <w:p w14:paraId="23E8769F" w14:textId="3B79D5C2" w:rsidR="00A00D22" w:rsidRDefault="00142111">
      <w:pPr>
        <w:pStyle w:val="TableofFigures"/>
        <w:tabs>
          <w:tab w:val="right" w:leader="dot" w:pos="9350"/>
        </w:tabs>
        <w:rPr>
          <w:rFonts w:asciiTheme="minorHAnsi" w:eastAsiaTheme="minorEastAsia" w:hAnsiTheme="minorHAnsi"/>
          <w:noProof/>
          <w:sz w:val="22"/>
        </w:rPr>
      </w:pPr>
      <w:hyperlink w:anchor="_Toc532457314" w:history="1">
        <w:r w:rsidR="00A00D22" w:rsidRPr="00F907EE">
          <w:rPr>
            <w:rStyle w:val="Hyperlink"/>
            <w:noProof/>
          </w:rPr>
          <w:t>Figure 11: Diagram showing the assignment of greyscale pixel values to the blue, green, and red values in each pixel. Alpha = 255, this process is repeated for all greyscale values and their corresponding pixels in the bitmap</w:t>
        </w:r>
        <w:r w:rsidR="00A00D22">
          <w:rPr>
            <w:noProof/>
            <w:webHidden/>
          </w:rPr>
          <w:tab/>
        </w:r>
        <w:r w:rsidR="00A00D22">
          <w:rPr>
            <w:noProof/>
            <w:webHidden/>
          </w:rPr>
          <w:fldChar w:fldCharType="begin"/>
        </w:r>
        <w:r w:rsidR="00A00D22">
          <w:rPr>
            <w:noProof/>
            <w:webHidden/>
          </w:rPr>
          <w:instrText xml:space="preserve"> PAGEREF _Toc532457314 \h </w:instrText>
        </w:r>
        <w:r w:rsidR="00A00D22">
          <w:rPr>
            <w:noProof/>
            <w:webHidden/>
          </w:rPr>
        </w:r>
        <w:r w:rsidR="00A00D22">
          <w:rPr>
            <w:noProof/>
            <w:webHidden/>
          </w:rPr>
          <w:fldChar w:fldCharType="separate"/>
        </w:r>
        <w:r w:rsidR="00A00D22">
          <w:rPr>
            <w:noProof/>
            <w:webHidden/>
          </w:rPr>
          <w:t>25</w:t>
        </w:r>
        <w:r w:rsidR="00A00D22">
          <w:rPr>
            <w:noProof/>
            <w:webHidden/>
          </w:rPr>
          <w:fldChar w:fldCharType="end"/>
        </w:r>
      </w:hyperlink>
    </w:p>
    <w:p w14:paraId="281B7A38" w14:textId="795BCAC1" w:rsidR="00A00D22" w:rsidRDefault="00142111">
      <w:pPr>
        <w:pStyle w:val="TableofFigures"/>
        <w:tabs>
          <w:tab w:val="right" w:leader="dot" w:pos="9350"/>
        </w:tabs>
        <w:rPr>
          <w:rFonts w:asciiTheme="minorHAnsi" w:eastAsiaTheme="minorEastAsia" w:hAnsiTheme="minorHAnsi"/>
          <w:noProof/>
          <w:sz w:val="22"/>
        </w:rPr>
      </w:pPr>
      <w:hyperlink w:anchor="_Toc532457315" w:history="1">
        <w:r w:rsidR="00A00D22" w:rsidRPr="00F907EE">
          <w:rPr>
            <w:rStyle w:val="Hyperlink"/>
            <w:noProof/>
          </w:rPr>
          <w:t>Figure 12: Pixis Image, without Contrast Maximization. the image is cropped down from its original 1024x1024 size to 339x306 for inclusion in this document.</w:t>
        </w:r>
        <w:r w:rsidR="00A00D22">
          <w:rPr>
            <w:noProof/>
            <w:webHidden/>
          </w:rPr>
          <w:tab/>
        </w:r>
        <w:r w:rsidR="00A00D22">
          <w:rPr>
            <w:noProof/>
            <w:webHidden/>
          </w:rPr>
          <w:fldChar w:fldCharType="begin"/>
        </w:r>
        <w:r w:rsidR="00A00D22">
          <w:rPr>
            <w:noProof/>
            <w:webHidden/>
          </w:rPr>
          <w:instrText xml:space="preserve"> PAGEREF _Toc532457315 \h </w:instrText>
        </w:r>
        <w:r w:rsidR="00A00D22">
          <w:rPr>
            <w:noProof/>
            <w:webHidden/>
          </w:rPr>
        </w:r>
        <w:r w:rsidR="00A00D22">
          <w:rPr>
            <w:noProof/>
            <w:webHidden/>
          </w:rPr>
          <w:fldChar w:fldCharType="separate"/>
        </w:r>
        <w:r w:rsidR="00A00D22">
          <w:rPr>
            <w:noProof/>
            <w:webHidden/>
          </w:rPr>
          <w:t>26</w:t>
        </w:r>
        <w:r w:rsidR="00A00D22">
          <w:rPr>
            <w:noProof/>
            <w:webHidden/>
          </w:rPr>
          <w:fldChar w:fldCharType="end"/>
        </w:r>
      </w:hyperlink>
    </w:p>
    <w:p w14:paraId="412C829F" w14:textId="1F261255" w:rsidR="00A00D22" w:rsidRDefault="00142111">
      <w:pPr>
        <w:pStyle w:val="TableofFigures"/>
        <w:tabs>
          <w:tab w:val="right" w:leader="dot" w:pos="9350"/>
        </w:tabs>
        <w:rPr>
          <w:rFonts w:asciiTheme="minorHAnsi" w:eastAsiaTheme="minorEastAsia" w:hAnsiTheme="minorHAnsi"/>
          <w:noProof/>
          <w:sz w:val="22"/>
        </w:rPr>
      </w:pPr>
      <w:hyperlink w:anchor="_Toc532457316" w:history="1">
        <w:r w:rsidR="00A00D22" w:rsidRPr="00F907EE">
          <w:rPr>
            <w:rStyle w:val="Hyperlink"/>
            <w:noProof/>
          </w:rPr>
          <w:t>Figure 13: Pixis image, with contrast maximization enabled. The image is cropped from its original size of 1024x1024 to 339x298 for inclusion in this document.</w:t>
        </w:r>
        <w:r w:rsidR="00A00D22">
          <w:rPr>
            <w:noProof/>
            <w:webHidden/>
          </w:rPr>
          <w:tab/>
        </w:r>
        <w:r w:rsidR="00A00D22">
          <w:rPr>
            <w:noProof/>
            <w:webHidden/>
          </w:rPr>
          <w:fldChar w:fldCharType="begin"/>
        </w:r>
        <w:r w:rsidR="00A00D22">
          <w:rPr>
            <w:noProof/>
            <w:webHidden/>
          </w:rPr>
          <w:instrText xml:space="preserve"> PAGEREF _Toc532457316 \h </w:instrText>
        </w:r>
        <w:r w:rsidR="00A00D22">
          <w:rPr>
            <w:noProof/>
            <w:webHidden/>
          </w:rPr>
        </w:r>
        <w:r w:rsidR="00A00D22">
          <w:rPr>
            <w:noProof/>
            <w:webHidden/>
          </w:rPr>
          <w:fldChar w:fldCharType="separate"/>
        </w:r>
        <w:r w:rsidR="00A00D22">
          <w:rPr>
            <w:noProof/>
            <w:webHidden/>
          </w:rPr>
          <w:t>27</w:t>
        </w:r>
        <w:r w:rsidR="00A00D22">
          <w:rPr>
            <w:noProof/>
            <w:webHidden/>
          </w:rPr>
          <w:fldChar w:fldCharType="end"/>
        </w:r>
      </w:hyperlink>
    </w:p>
    <w:p w14:paraId="639BE427" w14:textId="61CC71E0" w:rsidR="00A00D22" w:rsidRDefault="00142111">
      <w:pPr>
        <w:pStyle w:val="TableofFigures"/>
        <w:tabs>
          <w:tab w:val="right" w:leader="dot" w:pos="9350"/>
        </w:tabs>
        <w:rPr>
          <w:rFonts w:asciiTheme="minorHAnsi" w:eastAsiaTheme="minorEastAsia" w:hAnsiTheme="minorHAnsi"/>
          <w:noProof/>
          <w:sz w:val="22"/>
        </w:rPr>
      </w:pPr>
      <w:hyperlink w:anchor="_Toc532457317" w:history="1">
        <w:r w:rsidR="00A00D22" w:rsidRPr="00F907EE">
          <w:rPr>
            <w:rStyle w:val="Hyperlink"/>
            <w:noProof/>
          </w:rPr>
          <w:t xml:space="preserve">Figure 14: Oscilloscope display of the power density profile minus the DC terms, as well as external trigger output from the HSL-2100. One 50 </w:t>
        </w:r>
        <m:oMath>
          <m:r>
            <w:rPr>
              <w:rStyle w:val="Hyperlink"/>
              <w:rFonts w:ascii="Cambria Math" w:hAnsi="Cambria Math" w:cs="Times New Roman"/>
              <w:noProof/>
            </w:rPr>
            <m:t>μ</m:t>
          </m:r>
        </m:oMath>
        <w:r w:rsidR="00A00D22" w:rsidRPr="00F907EE">
          <w:rPr>
            <w:rStyle w:val="Hyperlink"/>
            <w:noProof/>
          </w:rPr>
          <w:t>s pulse width is displayed, with the external trigger of the HSL-2100 and the output from the BPD-200-ST.</w:t>
        </w:r>
        <w:r w:rsidR="00A00D22">
          <w:rPr>
            <w:noProof/>
            <w:webHidden/>
          </w:rPr>
          <w:tab/>
        </w:r>
        <w:r w:rsidR="00A00D22">
          <w:rPr>
            <w:noProof/>
            <w:webHidden/>
          </w:rPr>
          <w:fldChar w:fldCharType="begin"/>
        </w:r>
        <w:r w:rsidR="00A00D22">
          <w:rPr>
            <w:noProof/>
            <w:webHidden/>
          </w:rPr>
          <w:instrText xml:space="preserve"> PAGEREF _Toc532457317 \h </w:instrText>
        </w:r>
        <w:r w:rsidR="00A00D22">
          <w:rPr>
            <w:noProof/>
            <w:webHidden/>
          </w:rPr>
        </w:r>
        <w:r w:rsidR="00A00D22">
          <w:rPr>
            <w:noProof/>
            <w:webHidden/>
          </w:rPr>
          <w:fldChar w:fldCharType="separate"/>
        </w:r>
        <w:r w:rsidR="00A00D22">
          <w:rPr>
            <w:noProof/>
            <w:webHidden/>
          </w:rPr>
          <w:t>34</w:t>
        </w:r>
        <w:r w:rsidR="00A00D22">
          <w:rPr>
            <w:noProof/>
            <w:webHidden/>
          </w:rPr>
          <w:fldChar w:fldCharType="end"/>
        </w:r>
      </w:hyperlink>
    </w:p>
    <w:p w14:paraId="6E8C9690" w14:textId="359C2C58" w:rsidR="00A00D22" w:rsidRDefault="00142111">
      <w:pPr>
        <w:pStyle w:val="TableofFigures"/>
        <w:tabs>
          <w:tab w:val="right" w:leader="dot" w:pos="9350"/>
        </w:tabs>
        <w:rPr>
          <w:rFonts w:asciiTheme="minorHAnsi" w:eastAsiaTheme="minorEastAsia" w:hAnsiTheme="minorHAnsi"/>
          <w:noProof/>
          <w:sz w:val="22"/>
        </w:rPr>
      </w:pPr>
      <w:hyperlink w:anchor="_Toc532457318" w:history="1">
        <w:r w:rsidR="00A00D22" w:rsidRPr="00F907EE">
          <w:rPr>
            <w:rStyle w:val="Hyperlink"/>
            <w:noProof/>
          </w:rPr>
          <w:t>Figure 15: Illustration of the signal in Figure 14, with pre and post trigger samples shown.</w:t>
        </w:r>
        <w:r w:rsidR="00A00D22">
          <w:rPr>
            <w:noProof/>
            <w:webHidden/>
          </w:rPr>
          <w:tab/>
        </w:r>
        <w:r w:rsidR="00A00D22">
          <w:rPr>
            <w:noProof/>
            <w:webHidden/>
          </w:rPr>
          <w:fldChar w:fldCharType="begin"/>
        </w:r>
        <w:r w:rsidR="00A00D22">
          <w:rPr>
            <w:noProof/>
            <w:webHidden/>
          </w:rPr>
          <w:instrText xml:space="preserve"> PAGEREF _Toc532457318 \h </w:instrText>
        </w:r>
        <w:r w:rsidR="00A00D22">
          <w:rPr>
            <w:noProof/>
            <w:webHidden/>
          </w:rPr>
        </w:r>
        <w:r w:rsidR="00A00D22">
          <w:rPr>
            <w:noProof/>
            <w:webHidden/>
          </w:rPr>
          <w:fldChar w:fldCharType="separate"/>
        </w:r>
        <w:r w:rsidR="00A00D22">
          <w:rPr>
            <w:noProof/>
            <w:webHidden/>
          </w:rPr>
          <w:t>35</w:t>
        </w:r>
        <w:r w:rsidR="00A00D22">
          <w:rPr>
            <w:noProof/>
            <w:webHidden/>
          </w:rPr>
          <w:fldChar w:fldCharType="end"/>
        </w:r>
      </w:hyperlink>
    </w:p>
    <w:p w14:paraId="22790FD2" w14:textId="2883FCB4" w:rsidR="00A00D22" w:rsidRDefault="00142111">
      <w:pPr>
        <w:pStyle w:val="TableofFigures"/>
        <w:tabs>
          <w:tab w:val="right" w:leader="dot" w:pos="9350"/>
        </w:tabs>
        <w:rPr>
          <w:rFonts w:asciiTheme="minorHAnsi" w:eastAsiaTheme="minorEastAsia" w:hAnsiTheme="minorHAnsi"/>
          <w:noProof/>
          <w:sz w:val="22"/>
        </w:rPr>
      </w:pPr>
      <w:hyperlink w:anchor="_Toc532457319" w:history="1">
        <w:r w:rsidR="00A00D22" w:rsidRPr="00F907EE">
          <w:rPr>
            <w:rStyle w:val="Hyperlink"/>
            <w:noProof/>
          </w:rPr>
          <w:t>Figure 16: Computer Specifications</w:t>
        </w:r>
        <w:r w:rsidR="00A00D22">
          <w:rPr>
            <w:noProof/>
            <w:webHidden/>
          </w:rPr>
          <w:tab/>
        </w:r>
        <w:r w:rsidR="00A00D22">
          <w:rPr>
            <w:noProof/>
            <w:webHidden/>
          </w:rPr>
          <w:fldChar w:fldCharType="begin"/>
        </w:r>
        <w:r w:rsidR="00A00D22">
          <w:rPr>
            <w:noProof/>
            <w:webHidden/>
          </w:rPr>
          <w:instrText xml:space="preserve"> PAGEREF _Toc532457319 \h </w:instrText>
        </w:r>
        <w:r w:rsidR="00A00D22">
          <w:rPr>
            <w:noProof/>
            <w:webHidden/>
          </w:rPr>
        </w:r>
        <w:r w:rsidR="00A00D22">
          <w:rPr>
            <w:noProof/>
            <w:webHidden/>
          </w:rPr>
          <w:fldChar w:fldCharType="separate"/>
        </w:r>
        <w:r w:rsidR="00A00D22">
          <w:rPr>
            <w:noProof/>
            <w:webHidden/>
          </w:rPr>
          <w:t>36</w:t>
        </w:r>
        <w:r w:rsidR="00A00D22">
          <w:rPr>
            <w:noProof/>
            <w:webHidden/>
          </w:rPr>
          <w:fldChar w:fldCharType="end"/>
        </w:r>
      </w:hyperlink>
    </w:p>
    <w:p w14:paraId="1960A85C" w14:textId="13500676" w:rsidR="00A00D22" w:rsidRDefault="00142111">
      <w:pPr>
        <w:pStyle w:val="TableofFigures"/>
        <w:tabs>
          <w:tab w:val="right" w:leader="dot" w:pos="9350"/>
        </w:tabs>
        <w:rPr>
          <w:rFonts w:asciiTheme="minorHAnsi" w:eastAsiaTheme="minorEastAsia" w:hAnsiTheme="minorHAnsi"/>
          <w:noProof/>
          <w:sz w:val="22"/>
        </w:rPr>
      </w:pPr>
      <w:hyperlink w:anchor="_Toc532457320" w:history="1">
        <w:r w:rsidR="00A00D22" w:rsidRPr="00F907EE">
          <w:rPr>
            <w:rStyle w:val="Hyperlink"/>
            <w:noProof/>
          </w:rPr>
          <w:t>Figure 17: Data and external trigger cables (from the BPD-200-ST and HSL-2100 respectively) connected to the ATS-9462 DAQ board</w:t>
        </w:r>
        <w:r w:rsidR="00A00D22">
          <w:rPr>
            <w:noProof/>
            <w:webHidden/>
          </w:rPr>
          <w:tab/>
        </w:r>
        <w:r w:rsidR="00A00D22">
          <w:rPr>
            <w:noProof/>
            <w:webHidden/>
          </w:rPr>
          <w:fldChar w:fldCharType="begin"/>
        </w:r>
        <w:r w:rsidR="00A00D22">
          <w:rPr>
            <w:noProof/>
            <w:webHidden/>
          </w:rPr>
          <w:instrText xml:space="preserve"> PAGEREF _Toc532457320 \h </w:instrText>
        </w:r>
        <w:r w:rsidR="00A00D22">
          <w:rPr>
            <w:noProof/>
            <w:webHidden/>
          </w:rPr>
        </w:r>
        <w:r w:rsidR="00A00D22">
          <w:rPr>
            <w:noProof/>
            <w:webHidden/>
          </w:rPr>
          <w:fldChar w:fldCharType="separate"/>
        </w:r>
        <w:r w:rsidR="00A00D22">
          <w:rPr>
            <w:noProof/>
            <w:webHidden/>
          </w:rPr>
          <w:t>37</w:t>
        </w:r>
        <w:r w:rsidR="00A00D22">
          <w:rPr>
            <w:noProof/>
            <w:webHidden/>
          </w:rPr>
          <w:fldChar w:fldCharType="end"/>
        </w:r>
      </w:hyperlink>
    </w:p>
    <w:p w14:paraId="2C278653" w14:textId="64D3C4E3" w:rsidR="00A00D22" w:rsidRDefault="00142111">
      <w:pPr>
        <w:pStyle w:val="TableofFigures"/>
        <w:tabs>
          <w:tab w:val="right" w:leader="dot" w:pos="9350"/>
        </w:tabs>
        <w:rPr>
          <w:rFonts w:asciiTheme="minorHAnsi" w:eastAsiaTheme="minorEastAsia" w:hAnsiTheme="minorHAnsi"/>
          <w:noProof/>
          <w:sz w:val="22"/>
        </w:rPr>
      </w:pPr>
      <w:hyperlink w:anchor="_Toc532457321" w:history="1">
        <w:r w:rsidR="00A00D22" w:rsidRPr="00F907EE">
          <w:rPr>
            <w:rStyle w:val="Hyperlink"/>
            <w:noProof/>
          </w:rPr>
          <w:t>Figure 18: Data gathering and processing steps for a single buffer, with respective hardware.</w:t>
        </w:r>
        <w:r w:rsidR="00A00D22">
          <w:rPr>
            <w:noProof/>
            <w:webHidden/>
          </w:rPr>
          <w:tab/>
        </w:r>
        <w:r w:rsidR="00A00D22">
          <w:rPr>
            <w:noProof/>
            <w:webHidden/>
          </w:rPr>
          <w:fldChar w:fldCharType="begin"/>
        </w:r>
        <w:r w:rsidR="00A00D22">
          <w:rPr>
            <w:noProof/>
            <w:webHidden/>
          </w:rPr>
          <w:instrText xml:space="preserve"> PAGEREF _Toc532457321 \h </w:instrText>
        </w:r>
        <w:r w:rsidR="00A00D22">
          <w:rPr>
            <w:noProof/>
            <w:webHidden/>
          </w:rPr>
        </w:r>
        <w:r w:rsidR="00A00D22">
          <w:rPr>
            <w:noProof/>
            <w:webHidden/>
          </w:rPr>
          <w:fldChar w:fldCharType="separate"/>
        </w:r>
        <w:r w:rsidR="00A00D22">
          <w:rPr>
            <w:noProof/>
            <w:webHidden/>
          </w:rPr>
          <w:t>39</w:t>
        </w:r>
        <w:r w:rsidR="00A00D22">
          <w:rPr>
            <w:noProof/>
            <w:webHidden/>
          </w:rPr>
          <w:fldChar w:fldCharType="end"/>
        </w:r>
      </w:hyperlink>
    </w:p>
    <w:p w14:paraId="0358DAC6" w14:textId="149DB052" w:rsidR="00A00D22" w:rsidRDefault="00142111">
      <w:pPr>
        <w:pStyle w:val="TableofFigures"/>
        <w:tabs>
          <w:tab w:val="right" w:leader="dot" w:pos="9350"/>
        </w:tabs>
        <w:rPr>
          <w:rFonts w:asciiTheme="minorHAnsi" w:eastAsiaTheme="minorEastAsia" w:hAnsiTheme="minorHAnsi"/>
          <w:noProof/>
          <w:sz w:val="22"/>
        </w:rPr>
      </w:pPr>
      <w:hyperlink w:anchor="_Toc532457322" w:history="1">
        <w:r w:rsidR="00A00D22" w:rsidRPr="00F907EE">
          <w:rPr>
            <w:rStyle w:val="Hyperlink"/>
            <w:noProof/>
          </w:rPr>
          <w:t>Figure 19: A-Scan; OPD = 0 mm</w:t>
        </w:r>
        <w:r w:rsidR="00A00D22">
          <w:rPr>
            <w:noProof/>
            <w:webHidden/>
          </w:rPr>
          <w:tab/>
        </w:r>
        <w:r w:rsidR="00A00D22">
          <w:rPr>
            <w:noProof/>
            <w:webHidden/>
          </w:rPr>
          <w:fldChar w:fldCharType="begin"/>
        </w:r>
        <w:r w:rsidR="00A00D22">
          <w:rPr>
            <w:noProof/>
            <w:webHidden/>
          </w:rPr>
          <w:instrText xml:space="preserve"> PAGEREF _Toc532457322 \h </w:instrText>
        </w:r>
        <w:r w:rsidR="00A00D22">
          <w:rPr>
            <w:noProof/>
            <w:webHidden/>
          </w:rPr>
        </w:r>
        <w:r w:rsidR="00A00D22">
          <w:rPr>
            <w:noProof/>
            <w:webHidden/>
          </w:rPr>
          <w:fldChar w:fldCharType="separate"/>
        </w:r>
        <w:r w:rsidR="00A00D22">
          <w:rPr>
            <w:noProof/>
            <w:webHidden/>
          </w:rPr>
          <w:t>40</w:t>
        </w:r>
        <w:r w:rsidR="00A00D22">
          <w:rPr>
            <w:noProof/>
            <w:webHidden/>
          </w:rPr>
          <w:fldChar w:fldCharType="end"/>
        </w:r>
      </w:hyperlink>
    </w:p>
    <w:p w14:paraId="02CD8F63" w14:textId="4A43D975" w:rsidR="00A00D22" w:rsidRDefault="00142111">
      <w:pPr>
        <w:pStyle w:val="TableofFigures"/>
        <w:tabs>
          <w:tab w:val="right" w:leader="dot" w:pos="9350"/>
        </w:tabs>
        <w:rPr>
          <w:rFonts w:asciiTheme="minorHAnsi" w:eastAsiaTheme="minorEastAsia" w:hAnsiTheme="minorHAnsi"/>
          <w:noProof/>
          <w:sz w:val="22"/>
        </w:rPr>
      </w:pPr>
      <w:hyperlink w:anchor="_Toc532457323" w:history="1">
        <w:r w:rsidR="00A00D22" w:rsidRPr="00F907EE">
          <w:rPr>
            <w:rStyle w:val="Hyperlink"/>
            <w:noProof/>
          </w:rPr>
          <w:t>Figure 20: A-Scan; OPD 1.96 mm</w:t>
        </w:r>
        <w:r w:rsidR="00A00D22">
          <w:rPr>
            <w:noProof/>
            <w:webHidden/>
          </w:rPr>
          <w:tab/>
        </w:r>
        <w:r w:rsidR="00A00D22">
          <w:rPr>
            <w:noProof/>
            <w:webHidden/>
          </w:rPr>
          <w:fldChar w:fldCharType="begin"/>
        </w:r>
        <w:r w:rsidR="00A00D22">
          <w:rPr>
            <w:noProof/>
            <w:webHidden/>
          </w:rPr>
          <w:instrText xml:space="preserve"> PAGEREF _Toc532457323 \h </w:instrText>
        </w:r>
        <w:r w:rsidR="00A00D22">
          <w:rPr>
            <w:noProof/>
            <w:webHidden/>
          </w:rPr>
        </w:r>
        <w:r w:rsidR="00A00D22">
          <w:rPr>
            <w:noProof/>
            <w:webHidden/>
          </w:rPr>
          <w:fldChar w:fldCharType="separate"/>
        </w:r>
        <w:r w:rsidR="00A00D22">
          <w:rPr>
            <w:noProof/>
            <w:webHidden/>
          </w:rPr>
          <w:t>40</w:t>
        </w:r>
        <w:r w:rsidR="00A00D22">
          <w:rPr>
            <w:noProof/>
            <w:webHidden/>
          </w:rPr>
          <w:fldChar w:fldCharType="end"/>
        </w:r>
      </w:hyperlink>
    </w:p>
    <w:p w14:paraId="230277F2" w14:textId="4C9F262E" w:rsidR="00A00D22" w:rsidRDefault="00142111">
      <w:pPr>
        <w:pStyle w:val="TableofFigures"/>
        <w:tabs>
          <w:tab w:val="right" w:leader="dot" w:pos="9350"/>
        </w:tabs>
        <w:rPr>
          <w:rFonts w:asciiTheme="minorHAnsi" w:eastAsiaTheme="minorEastAsia" w:hAnsiTheme="minorHAnsi"/>
          <w:noProof/>
          <w:sz w:val="22"/>
        </w:rPr>
      </w:pPr>
      <w:hyperlink w:anchor="_Toc532457324" w:history="1">
        <w:r w:rsidR="00A00D22" w:rsidRPr="00F907EE">
          <w:rPr>
            <w:rStyle w:val="Hyperlink"/>
            <w:noProof/>
          </w:rPr>
          <w:t>Figure 21: B-Scan image displayed on the GUI</w:t>
        </w:r>
        <w:r w:rsidR="00A00D22">
          <w:rPr>
            <w:noProof/>
            <w:webHidden/>
          </w:rPr>
          <w:tab/>
        </w:r>
        <w:r w:rsidR="00A00D22">
          <w:rPr>
            <w:noProof/>
            <w:webHidden/>
          </w:rPr>
          <w:fldChar w:fldCharType="begin"/>
        </w:r>
        <w:r w:rsidR="00A00D22">
          <w:rPr>
            <w:noProof/>
            <w:webHidden/>
          </w:rPr>
          <w:instrText xml:space="preserve"> PAGEREF _Toc532457324 \h </w:instrText>
        </w:r>
        <w:r w:rsidR="00A00D22">
          <w:rPr>
            <w:noProof/>
            <w:webHidden/>
          </w:rPr>
        </w:r>
        <w:r w:rsidR="00A00D22">
          <w:rPr>
            <w:noProof/>
            <w:webHidden/>
          </w:rPr>
          <w:fldChar w:fldCharType="separate"/>
        </w:r>
        <w:r w:rsidR="00A00D22">
          <w:rPr>
            <w:noProof/>
            <w:webHidden/>
          </w:rPr>
          <w:t>42</w:t>
        </w:r>
        <w:r w:rsidR="00A00D22">
          <w:rPr>
            <w:noProof/>
            <w:webHidden/>
          </w:rPr>
          <w:fldChar w:fldCharType="end"/>
        </w:r>
      </w:hyperlink>
    </w:p>
    <w:p w14:paraId="30C0547C" w14:textId="6B9902E0" w:rsidR="00A00D22" w:rsidRDefault="00142111">
      <w:pPr>
        <w:pStyle w:val="TableofFigures"/>
        <w:tabs>
          <w:tab w:val="right" w:leader="dot" w:pos="9350"/>
        </w:tabs>
        <w:rPr>
          <w:rFonts w:asciiTheme="minorHAnsi" w:eastAsiaTheme="minorEastAsia" w:hAnsiTheme="minorHAnsi"/>
          <w:noProof/>
          <w:sz w:val="22"/>
        </w:rPr>
      </w:pPr>
      <w:hyperlink w:anchor="_Toc532457325" w:history="1">
        <w:r w:rsidR="00A00D22" w:rsidRPr="00F907EE">
          <w:rPr>
            <w:rStyle w:val="Hyperlink"/>
            <w:noProof/>
          </w:rPr>
          <w:t>Figure 22: B-Scan in line with standard medical imaging applications</w:t>
        </w:r>
        <w:r w:rsidR="00A00D22">
          <w:rPr>
            <w:noProof/>
            <w:webHidden/>
          </w:rPr>
          <w:tab/>
        </w:r>
        <w:r w:rsidR="00A00D22">
          <w:rPr>
            <w:noProof/>
            <w:webHidden/>
          </w:rPr>
          <w:fldChar w:fldCharType="begin"/>
        </w:r>
        <w:r w:rsidR="00A00D22">
          <w:rPr>
            <w:noProof/>
            <w:webHidden/>
          </w:rPr>
          <w:instrText xml:space="preserve"> PAGEREF _Toc532457325 \h </w:instrText>
        </w:r>
        <w:r w:rsidR="00A00D22">
          <w:rPr>
            <w:noProof/>
            <w:webHidden/>
          </w:rPr>
        </w:r>
        <w:r w:rsidR="00A00D22">
          <w:rPr>
            <w:noProof/>
            <w:webHidden/>
          </w:rPr>
          <w:fldChar w:fldCharType="separate"/>
        </w:r>
        <w:r w:rsidR="00A00D22">
          <w:rPr>
            <w:noProof/>
            <w:webHidden/>
          </w:rPr>
          <w:t>43</w:t>
        </w:r>
        <w:r w:rsidR="00A00D22">
          <w:rPr>
            <w:noProof/>
            <w:webHidden/>
          </w:rPr>
          <w:fldChar w:fldCharType="end"/>
        </w:r>
      </w:hyperlink>
    </w:p>
    <w:p w14:paraId="5D75F429" w14:textId="59C968E6" w:rsidR="00A00D22" w:rsidRDefault="00142111">
      <w:pPr>
        <w:pStyle w:val="TableofFigures"/>
        <w:tabs>
          <w:tab w:val="right" w:leader="dot" w:pos="9350"/>
        </w:tabs>
        <w:rPr>
          <w:rFonts w:asciiTheme="minorHAnsi" w:eastAsiaTheme="minorEastAsia" w:hAnsiTheme="minorHAnsi"/>
          <w:noProof/>
          <w:sz w:val="22"/>
        </w:rPr>
      </w:pPr>
      <w:hyperlink w:anchor="_Toc532457326" w:history="1">
        <w:r w:rsidR="00A00D22" w:rsidRPr="00F907EE">
          <w:rPr>
            <w:rStyle w:val="Hyperlink"/>
            <w:noProof/>
          </w:rPr>
          <w:t>Figure 23: B-Scan image, reference mirror moving through full imaging region over a period of 41 seconds. Movement of the reference arm is done manually.</w:t>
        </w:r>
        <w:r w:rsidR="00A00D22">
          <w:rPr>
            <w:noProof/>
            <w:webHidden/>
          </w:rPr>
          <w:tab/>
        </w:r>
        <w:r w:rsidR="00A00D22">
          <w:rPr>
            <w:noProof/>
            <w:webHidden/>
          </w:rPr>
          <w:fldChar w:fldCharType="begin"/>
        </w:r>
        <w:r w:rsidR="00A00D22">
          <w:rPr>
            <w:noProof/>
            <w:webHidden/>
          </w:rPr>
          <w:instrText xml:space="preserve"> PAGEREF _Toc532457326 \h </w:instrText>
        </w:r>
        <w:r w:rsidR="00A00D22">
          <w:rPr>
            <w:noProof/>
            <w:webHidden/>
          </w:rPr>
        </w:r>
        <w:r w:rsidR="00A00D22">
          <w:rPr>
            <w:noProof/>
            <w:webHidden/>
          </w:rPr>
          <w:fldChar w:fldCharType="separate"/>
        </w:r>
        <w:r w:rsidR="00A00D22">
          <w:rPr>
            <w:noProof/>
            <w:webHidden/>
          </w:rPr>
          <w:t>44</w:t>
        </w:r>
        <w:r w:rsidR="00A00D22">
          <w:rPr>
            <w:noProof/>
            <w:webHidden/>
          </w:rPr>
          <w:fldChar w:fldCharType="end"/>
        </w:r>
      </w:hyperlink>
    </w:p>
    <w:p w14:paraId="26655DC8" w14:textId="6262F3B9" w:rsidR="000D03C2" w:rsidRPr="00E60BCB" w:rsidRDefault="006E7984" w:rsidP="00A721F0">
      <w:pPr>
        <w:jc w:val="both"/>
      </w:pPr>
      <w:r w:rsidRPr="00D35D0C">
        <w:rPr>
          <w:sz w:val="28"/>
          <w:szCs w:val="28"/>
        </w:rPr>
        <w:fldChar w:fldCharType="end"/>
      </w:r>
    </w:p>
    <w:p w14:paraId="1C0129B7" w14:textId="31EA482B" w:rsidR="00ED7FB1" w:rsidRDefault="00E72EB3" w:rsidP="00A721F0">
      <w:pPr>
        <w:pStyle w:val="Heading5"/>
        <w:spacing w:line="480" w:lineRule="auto"/>
        <w:jc w:val="both"/>
        <w:rPr>
          <w:rFonts w:cs="Times New Roman"/>
        </w:rPr>
      </w:pPr>
      <w:bookmarkStart w:id="2" w:name="_Toc532383472"/>
      <w:r w:rsidRPr="00B271E5">
        <w:rPr>
          <w:rFonts w:cs="Times New Roman"/>
        </w:rPr>
        <w:lastRenderedPageBreak/>
        <w:t>Abstract</w:t>
      </w:r>
      <w:bookmarkEnd w:id="2"/>
    </w:p>
    <w:p w14:paraId="44F31120" w14:textId="4DF3B214" w:rsidR="00CD63C6" w:rsidDel="008D259A" w:rsidRDefault="00CD63C6" w:rsidP="00A721F0">
      <w:pPr>
        <w:spacing w:line="480" w:lineRule="auto"/>
        <w:jc w:val="both"/>
        <w:rPr>
          <w:del w:id="3" w:author="Matthew Sassu" w:date="2018-12-12T11:13:00Z"/>
        </w:rPr>
      </w:pPr>
      <w:r>
        <w:t xml:space="preserve">This paper serves as a detailed overview of the software developed for the Falloposcope endoscope being developed by </w:t>
      </w:r>
      <w:r w:rsidR="00266BF7">
        <w:t>the Jennifer Barton Optics Tissue Laboratory</w:t>
      </w:r>
      <w:r w:rsidR="0033617F">
        <w:t xml:space="preserve">. The Falloposcope is designed for a screening procedure for early detection of ovarian cancer in the fallopian tubes. </w:t>
      </w:r>
      <w:r>
        <w:t>The software con</w:t>
      </w:r>
      <w:r w:rsidR="00D75B66">
        <w:t xml:space="preserve">trols a </w:t>
      </w:r>
      <w:r w:rsidR="00266BF7">
        <w:t>charge-coupled device (</w:t>
      </w:r>
      <w:r w:rsidR="00D75B66">
        <w:t>CCD</w:t>
      </w:r>
      <w:r w:rsidR="008574E8">
        <w:t>)</w:t>
      </w:r>
      <w:r w:rsidR="00D75B66">
        <w:t xml:space="preserve"> camera to perform </w:t>
      </w:r>
      <w:r w:rsidR="00317F0B">
        <w:t xml:space="preserve">reflectance and </w:t>
      </w:r>
      <w:r w:rsidR="00D75B66">
        <w:t xml:space="preserve">fluorescence imaging, </w:t>
      </w:r>
      <w:r w:rsidR="0033617F">
        <w:t>which serves to navigate the endoscope to the fallopian tubes</w:t>
      </w:r>
      <w:r w:rsidR="005F2333">
        <w:t xml:space="preserve"> and surveil suspicious tissue regions</w:t>
      </w:r>
      <w:r w:rsidR="00260AF4">
        <w:t>. It also controls</w:t>
      </w:r>
      <w:r w:rsidR="00D75B66">
        <w:t xml:space="preserve"> a </w:t>
      </w:r>
      <w:r w:rsidR="005F2333">
        <w:t xml:space="preserve">swept source optical coherence tomography (SS-OCT) </w:t>
      </w:r>
      <w:r w:rsidR="00D75B66">
        <w:t>imaging sy</w:t>
      </w:r>
      <w:r w:rsidR="005F2333">
        <w:t>stem to provide high resolution, cross-sectional tomographic images of these tissue regions</w:t>
      </w:r>
      <w:r w:rsidR="00D75B66">
        <w:t xml:space="preserve">. </w:t>
      </w:r>
      <w:r w:rsidR="005F2333">
        <w:t xml:space="preserve">CCD imaging is performed using a Princeton Instruments Pixis 1024B Digital CCD camera system. </w:t>
      </w:r>
      <w:r w:rsidR="00032B0D">
        <w:t xml:space="preserve">OCT imaging is performed using a Santec HSL-2100 </w:t>
      </w:r>
      <w:r w:rsidR="0033617F">
        <w:t xml:space="preserve">swept source infrared laser </w:t>
      </w:r>
      <w:r w:rsidR="00032B0D">
        <w:t xml:space="preserve">and BPD-200-ST photodetector, as well as an AlazarTech ATS-9462 data acquisition board. </w:t>
      </w:r>
      <w:r w:rsidR="00D75B66">
        <w:t>Data from these instruments is displayed on a graphic user interface written in C++/CLI.</w:t>
      </w:r>
      <w:r w:rsidR="00032B0D">
        <w:t xml:space="preserve"> This paper details how each of these imaging systems functions, from hardware control through data processing and visualization</w:t>
      </w:r>
      <w:r w:rsidR="001445B4">
        <w:t>, as well as how more challenging programming tasks were completed</w:t>
      </w:r>
      <w:r w:rsidR="00032B0D">
        <w:t xml:space="preserve">. The core functionality of each system is complete, but there remain some parameters of the OCT data display which remain to be finalized. The available options, as well as the standard practices within the medical industry around OCT imaging, are discussed. </w:t>
      </w:r>
    </w:p>
    <w:p w14:paraId="496B2D75" w14:textId="1E3D33DB" w:rsidR="00D35D0C" w:rsidRDefault="00D35D0C" w:rsidP="00A721F0">
      <w:pPr>
        <w:spacing w:line="480" w:lineRule="auto"/>
        <w:jc w:val="both"/>
      </w:pPr>
    </w:p>
    <w:p w14:paraId="2CFB1DB8" w14:textId="38AFE86C" w:rsidR="00F84718" w:rsidRDefault="00F84718" w:rsidP="00A721F0">
      <w:pPr>
        <w:spacing w:line="480" w:lineRule="auto"/>
        <w:jc w:val="both"/>
      </w:pPr>
    </w:p>
    <w:p w14:paraId="4F744323" w14:textId="77777777" w:rsidR="00F84718" w:rsidRPr="00CD63C6" w:rsidRDefault="00F84718" w:rsidP="00A721F0">
      <w:pPr>
        <w:spacing w:line="480" w:lineRule="auto"/>
        <w:jc w:val="both"/>
      </w:pPr>
    </w:p>
    <w:p w14:paraId="4F4F75B9" w14:textId="2DEE7AC2" w:rsidR="006A1C87" w:rsidRDefault="00FA3BB4" w:rsidP="00A721F0">
      <w:pPr>
        <w:pStyle w:val="Heading1"/>
        <w:spacing w:line="480" w:lineRule="auto"/>
        <w:ind w:left="0" w:firstLine="0"/>
        <w:jc w:val="both"/>
        <w:rPr>
          <w:rFonts w:cs="Times New Roman"/>
        </w:rPr>
      </w:pPr>
      <w:bookmarkStart w:id="4" w:name="_Toc532383473"/>
      <w:r w:rsidRPr="00B271E5">
        <w:rPr>
          <w:rFonts w:cs="Times New Roman"/>
        </w:rPr>
        <w:lastRenderedPageBreak/>
        <w:t>Falloposcope System</w:t>
      </w:r>
      <w:bookmarkEnd w:id="4"/>
    </w:p>
    <w:p w14:paraId="6AFB098B" w14:textId="2A01464A" w:rsidR="00D8766D" w:rsidRDefault="00D8766D" w:rsidP="00A721F0">
      <w:pPr>
        <w:spacing w:line="480" w:lineRule="auto"/>
        <w:jc w:val="both"/>
      </w:pPr>
      <w:r w:rsidRPr="00B271E5">
        <w:t>The purpose of the Falloposcope is to scan for early stage ovarian cancer in the fallopian tubes.</w:t>
      </w:r>
      <w:r>
        <w:t xml:space="preserve"> The Falloposcope is an experimental endoscope, which is being developed </w:t>
      </w:r>
      <w:r w:rsidR="00857779">
        <w:t>by the Jennifer Barton Optics Tissue Laboratory</w:t>
      </w:r>
      <w:r>
        <w:t xml:space="preserve">. </w:t>
      </w:r>
      <w:r w:rsidR="00857779">
        <w:t>Fluorescence and reflectance imaging provide navigation and surveillance for suspicious regions of tissue. OCT imaging scans suspicious regions with high resolution for cancer detection</w:t>
      </w:r>
      <w:r w:rsidR="00C459BA">
        <w:t xml:space="preserve"> </w:t>
      </w:r>
      <w:sdt>
        <w:sdtPr>
          <w:id w:val="832186360"/>
          <w:citation/>
        </w:sdtPr>
        <w:sdtEndPr/>
        <w:sdtContent>
          <w:r w:rsidR="00C459BA">
            <w:fldChar w:fldCharType="begin"/>
          </w:r>
          <w:r w:rsidR="00204524">
            <w:instrText xml:space="preserve">CITATION Shu11 \l 1033 </w:instrText>
          </w:r>
          <w:r w:rsidR="00C459BA">
            <w:fldChar w:fldCharType="separate"/>
          </w:r>
          <w:r w:rsidR="00204524">
            <w:rPr>
              <w:noProof/>
            </w:rPr>
            <w:t>(Yuan, 2011)</w:t>
          </w:r>
          <w:r w:rsidR="00C459BA">
            <w:fldChar w:fldCharType="end"/>
          </w:r>
        </w:sdtContent>
      </w:sdt>
      <w:r w:rsidR="00857779">
        <w:t xml:space="preserve">. </w:t>
      </w:r>
    </w:p>
    <w:p w14:paraId="65BB8F49" w14:textId="540E9A88" w:rsidR="0091542C" w:rsidRDefault="00D8766D" w:rsidP="00614451">
      <w:pPr>
        <w:spacing w:line="480" w:lineRule="auto"/>
        <w:ind w:firstLine="576"/>
        <w:jc w:val="both"/>
      </w:pPr>
      <w:r>
        <w:t xml:space="preserve">The purpose of this </w:t>
      </w:r>
      <w:r w:rsidR="00B522B5">
        <w:t xml:space="preserve">thesis </w:t>
      </w:r>
      <w:r>
        <w:t xml:space="preserve">is to review the </w:t>
      </w:r>
      <w:r w:rsidR="00317F0B">
        <w:t xml:space="preserve">data acquisition hardware selected, and the </w:t>
      </w:r>
      <w:r w:rsidRPr="00857779">
        <w:t>software</w:t>
      </w:r>
      <w:r w:rsidR="00857779">
        <w:t xml:space="preserve"> </w:t>
      </w:r>
      <w:r w:rsidRPr="00857779">
        <w:t>developed</w:t>
      </w:r>
      <w:r>
        <w:t xml:space="preserve"> to control this system</w:t>
      </w:r>
      <w:r w:rsidR="003351BB">
        <w:t xml:space="preserve">. </w:t>
      </w:r>
      <w:r w:rsidR="00317F0B">
        <w:t>The</w:t>
      </w:r>
      <w:r w:rsidR="003351BB">
        <w:t xml:space="preserve"> Falloposcope </w:t>
      </w:r>
      <w:r w:rsidR="00317F0B">
        <w:t xml:space="preserve">itself </w:t>
      </w:r>
      <w:r w:rsidR="00B522B5">
        <w:t>is a miniature (0.8 mm diameter), flexible endoscope containing</w:t>
      </w:r>
      <w:r w:rsidR="003351BB">
        <w:t xml:space="preserve"> </w:t>
      </w:r>
      <w:r w:rsidR="00B04051">
        <w:t xml:space="preserve">a </w:t>
      </w:r>
      <w:r w:rsidR="00317F0B">
        <w:t xml:space="preserve">multimode fiber for tissue illumination, a lensed </w:t>
      </w:r>
      <w:r w:rsidR="00B04051">
        <w:t>fiber optic bundle</w:t>
      </w:r>
      <w:r w:rsidR="00317F0B">
        <w:t xml:space="preserve"> for </w:t>
      </w:r>
      <w:r w:rsidR="00EB50AA">
        <w:t xml:space="preserve">returning </w:t>
      </w:r>
      <w:r w:rsidR="00317F0B">
        <w:t xml:space="preserve">reflectance and fluorescence </w:t>
      </w:r>
      <w:r w:rsidR="00EB50AA">
        <w:t>light, and</w:t>
      </w:r>
      <w:r w:rsidR="003351BB">
        <w:t xml:space="preserve"> </w:t>
      </w:r>
      <w:r w:rsidR="00317F0B">
        <w:t xml:space="preserve">a single mode fiber with fused focusing elements for </w:t>
      </w:r>
      <w:r w:rsidR="003351BB">
        <w:t>emit</w:t>
      </w:r>
      <w:r w:rsidR="00F16D70">
        <w:t>ting</w:t>
      </w:r>
      <w:r w:rsidR="003351BB">
        <w:t xml:space="preserve"> and return</w:t>
      </w:r>
      <w:r w:rsidR="00F16D70">
        <w:t>ing</w:t>
      </w:r>
      <w:r w:rsidR="003351BB">
        <w:t xml:space="preserve"> the infrared laser</w:t>
      </w:r>
      <w:r w:rsidR="00F16D70">
        <w:t xml:space="preserve"> light</w:t>
      </w:r>
      <w:r w:rsidR="003351BB">
        <w:t xml:space="preserve"> used for OCT </w:t>
      </w:r>
      <w:r w:rsidR="000446EA">
        <w:t>imaging</w:t>
      </w:r>
      <w:r w:rsidR="003351BB">
        <w:t xml:space="preserve">. </w:t>
      </w:r>
      <w:r w:rsidR="00B0139C">
        <w:t xml:space="preserve">A diagram of the Falloposcope is shown in figure 1, and its imaging modalities are described in figure 2. </w:t>
      </w:r>
    </w:p>
    <w:p w14:paraId="6D1C890A" w14:textId="77777777" w:rsidR="000E5BF3" w:rsidRDefault="000E5BF3" w:rsidP="0091542C">
      <w:pPr>
        <w:keepNext/>
        <w:spacing w:line="480" w:lineRule="auto"/>
      </w:pPr>
      <w:r>
        <w:rPr>
          <w:noProof/>
        </w:rPr>
        <w:lastRenderedPageBreak/>
        <w:drawing>
          <wp:inline distT="0" distB="0" distL="0" distR="0" wp14:anchorId="08CC8282" wp14:editId="3FA56776">
            <wp:extent cx="5915851" cy="4667901"/>
            <wp:effectExtent l="76200" t="76200" r="142240" b="132715"/>
            <wp:docPr id="22" name="Picture 22"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alloposcope Diagram.PNG"/>
                    <pic:cNvPicPr/>
                  </pic:nvPicPr>
                  <pic:blipFill>
                    <a:blip r:embed="rId8">
                      <a:extLst>
                        <a:ext uri="{28A0092B-C50C-407E-A947-70E740481C1C}">
                          <a14:useLocalDpi xmlns:a14="http://schemas.microsoft.com/office/drawing/2010/main" val="0"/>
                        </a:ext>
                      </a:extLst>
                    </a:blip>
                    <a:stretch>
                      <a:fillRect/>
                    </a:stretch>
                  </pic:blipFill>
                  <pic:spPr>
                    <a:xfrm>
                      <a:off x="0" y="0"/>
                      <a:ext cx="5915851" cy="466790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F33613D" w14:textId="3D91FF0F" w:rsidR="0091542C" w:rsidRPr="0091542C" w:rsidRDefault="000E5BF3" w:rsidP="0091542C">
      <w:pPr>
        <w:pStyle w:val="Caption"/>
        <w:spacing w:line="480" w:lineRule="auto"/>
        <w:rPr>
          <w:sz w:val="24"/>
          <w:szCs w:val="24"/>
        </w:rPr>
      </w:pPr>
      <w:bookmarkStart w:id="5" w:name="_Toc532457304"/>
      <w:r w:rsidRPr="0091542C">
        <w:rPr>
          <w:sz w:val="24"/>
          <w:szCs w:val="24"/>
        </w:rPr>
        <w:t xml:space="preserve">Figure </w:t>
      </w:r>
      <w:r w:rsidRPr="0091542C">
        <w:rPr>
          <w:sz w:val="24"/>
          <w:szCs w:val="24"/>
        </w:rPr>
        <w:fldChar w:fldCharType="begin"/>
      </w:r>
      <w:r w:rsidRPr="0091542C">
        <w:rPr>
          <w:sz w:val="24"/>
          <w:szCs w:val="24"/>
        </w:rPr>
        <w:instrText xml:space="preserve"> SEQ Figure \* ARABIC </w:instrText>
      </w:r>
      <w:r w:rsidRPr="0091542C">
        <w:rPr>
          <w:sz w:val="24"/>
          <w:szCs w:val="24"/>
        </w:rPr>
        <w:fldChar w:fldCharType="separate"/>
      </w:r>
      <w:r w:rsidR="00A00D22">
        <w:rPr>
          <w:noProof/>
          <w:sz w:val="24"/>
          <w:szCs w:val="24"/>
        </w:rPr>
        <w:t>1</w:t>
      </w:r>
      <w:r w:rsidRPr="0091542C">
        <w:rPr>
          <w:sz w:val="24"/>
          <w:szCs w:val="24"/>
        </w:rPr>
        <w:fldChar w:fldCharType="end"/>
      </w:r>
      <w:r w:rsidRPr="0091542C">
        <w:rPr>
          <w:sz w:val="24"/>
          <w:szCs w:val="24"/>
        </w:rPr>
        <w:t>: Falloposcope Diagram, courtesy of Gabriella Romano</w:t>
      </w:r>
      <w:r w:rsidR="009B1D54">
        <w:rPr>
          <w:sz w:val="24"/>
          <w:szCs w:val="24"/>
        </w:rPr>
        <w:t xml:space="preserve"> at the Optics Tissue Laboratory</w:t>
      </w:r>
      <w:bookmarkEnd w:id="5"/>
    </w:p>
    <w:p w14:paraId="02615607" w14:textId="77777777" w:rsidR="00E01EB0" w:rsidRDefault="00E01EB0" w:rsidP="00E01EB0">
      <w:pPr>
        <w:keepNext/>
        <w:spacing w:line="480" w:lineRule="auto"/>
        <w:jc w:val="center"/>
      </w:pPr>
      <w:r>
        <w:rPr>
          <w:noProof/>
        </w:rPr>
        <w:lastRenderedPageBreak/>
        <w:drawing>
          <wp:inline distT="0" distB="0" distL="0" distR="0" wp14:anchorId="612BE638" wp14:editId="6D0879E3">
            <wp:extent cx="5639587" cy="5372850"/>
            <wp:effectExtent l="76200" t="76200" r="132715" b="13271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ing Modes.PNG"/>
                    <pic:cNvPicPr/>
                  </pic:nvPicPr>
                  <pic:blipFill>
                    <a:blip r:embed="rId9">
                      <a:extLst>
                        <a:ext uri="{28A0092B-C50C-407E-A947-70E740481C1C}">
                          <a14:useLocalDpi xmlns:a14="http://schemas.microsoft.com/office/drawing/2010/main" val="0"/>
                        </a:ext>
                      </a:extLst>
                    </a:blip>
                    <a:stretch>
                      <a:fillRect/>
                    </a:stretch>
                  </pic:blipFill>
                  <pic:spPr>
                    <a:xfrm>
                      <a:off x="0" y="0"/>
                      <a:ext cx="5639587" cy="53728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310D67" w14:textId="5C7FE704" w:rsidR="00E01EB0" w:rsidRPr="00E01EB0" w:rsidRDefault="00E01EB0" w:rsidP="00E01EB0">
      <w:pPr>
        <w:pStyle w:val="Caption"/>
        <w:spacing w:line="480" w:lineRule="auto"/>
        <w:rPr>
          <w:sz w:val="24"/>
          <w:szCs w:val="24"/>
        </w:rPr>
      </w:pPr>
      <w:bookmarkStart w:id="6" w:name="_Toc532457305"/>
      <w:r w:rsidRPr="00E01EB0">
        <w:rPr>
          <w:sz w:val="24"/>
          <w:szCs w:val="24"/>
        </w:rPr>
        <w:t xml:space="preserve">Figure </w:t>
      </w:r>
      <w:r w:rsidRPr="00E01EB0">
        <w:rPr>
          <w:sz w:val="24"/>
          <w:szCs w:val="24"/>
        </w:rPr>
        <w:fldChar w:fldCharType="begin"/>
      </w:r>
      <w:r w:rsidRPr="00E01EB0">
        <w:rPr>
          <w:sz w:val="24"/>
          <w:szCs w:val="24"/>
        </w:rPr>
        <w:instrText xml:space="preserve"> SEQ Figure \* ARABIC </w:instrText>
      </w:r>
      <w:r w:rsidRPr="00E01EB0">
        <w:rPr>
          <w:sz w:val="24"/>
          <w:szCs w:val="24"/>
        </w:rPr>
        <w:fldChar w:fldCharType="separate"/>
      </w:r>
      <w:r w:rsidR="00A00D22">
        <w:rPr>
          <w:noProof/>
          <w:sz w:val="24"/>
          <w:szCs w:val="24"/>
        </w:rPr>
        <w:t>2</w:t>
      </w:r>
      <w:r w:rsidRPr="00E01EB0">
        <w:rPr>
          <w:sz w:val="24"/>
          <w:szCs w:val="24"/>
        </w:rPr>
        <w:fldChar w:fldCharType="end"/>
      </w:r>
      <w:r w:rsidRPr="00E01EB0">
        <w:rPr>
          <w:sz w:val="24"/>
          <w:szCs w:val="24"/>
        </w:rPr>
        <w:t>: Falloposcope Imaging Modes</w:t>
      </w:r>
      <w:bookmarkEnd w:id="6"/>
    </w:p>
    <w:p w14:paraId="71265E83" w14:textId="063CC3D2" w:rsidR="0091542C" w:rsidRDefault="0091542C" w:rsidP="00E01EB0">
      <w:pPr>
        <w:spacing w:line="480" w:lineRule="auto"/>
        <w:ind w:firstLine="576"/>
        <w:jc w:val="both"/>
      </w:pPr>
      <w:r>
        <w:t xml:space="preserve">The fiber elements of the Falloposcope plug into a console that contains multiple illumination laser diodes for the reflectance/fluorescence system, the OCT swept source laser, OCT fiber optic elements, the CCD camera, and the OCT photodetector. The console also holds the computer system and display monitor. </w:t>
      </w:r>
    </w:p>
    <w:p w14:paraId="1CE08743" w14:textId="213CE98B" w:rsidR="00A721F0" w:rsidRPr="00D8766D" w:rsidRDefault="00317F0B" w:rsidP="00614451">
      <w:pPr>
        <w:spacing w:line="480" w:lineRule="auto"/>
        <w:ind w:firstLine="576"/>
        <w:jc w:val="both"/>
      </w:pPr>
      <w:r>
        <w:lastRenderedPageBreak/>
        <w:t>T</w:t>
      </w:r>
      <w:r w:rsidR="004C380E">
        <w:t xml:space="preserve">his </w:t>
      </w:r>
      <w:r>
        <w:t xml:space="preserve">thesis </w:t>
      </w:r>
      <w:r w:rsidR="00DA72AF">
        <w:t xml:space="preserve">focuses on the computer interface including </w:t>
      </w:r>
      <w:r w:rsidR="0081696F">
        <w:t xml:space="preserve">the control of </w:t>
      </w:r>
      <w:r w:rsidR="00DA72AF">
        <w:t>data acquisition hardware</w:t>
      </w:r>
      <w:r w:rsidR="00B522B5">
        <w:t xml:space="preserve"> that collects signals from the CCD and photodetector, </w:t>
      </w:r>
      <w:r w:rsidR="0081696F">
        <w:t>data processing on the CPU and GPU,</w:t>
      </w:r>
      <w:r w:rsidR="00DA72AF">
        <w:t xml:space="preserve"> and software</w:t>
      </w:r>
      <w:r w:rsidR="00B522B5">
        <w:t xml:space="preserve"> required to </w:t>
      </w:r>
      <w:r w:rsidR="002B22E3">
        <w:t>acquire, process, and display data in a manner usable to a physician</w:t>
      </w:r>
      <w:r w:rsidR="0081696F">
        <w:t>.</w:t>
      </w:r>
    </w:p>
    <w:p w14:paraId="0799394B" w14:textId="0C65C0BD" w:rsidR="00A721F0" w:rsidRDefault="007F7EBA" w:rsidP="00A721F0">
      <w:pPr>
        <w:spacing w:line="480" w:lineRule="auto"/>
        <w:jc w:val="both"/>
      </w:pPr>
      <w:r>
        <w:t>Fluorescence and Reflectance Imaging</w:t>
      </w:r>
    </w:p>
    <w:p w14:paraId="2982EB4D" w14:textId="4AF14207" w:rsidR="00614451" w:rsidRDefault="006C6452" w:rsidP="00A721F0">
      <w:pPr>
        <w:spacing w:line="480" w:lineRule="auto"/>
        <w:jc w:val="both"/>
      </w:pPr>
      <w:r>
        <w:t xml:space="preserve">Fluorescence is the emission of light from </w:t>
      </w:r>
      <w:r w:rsidR="002B22E3">
        <w:t>certain</w:t>
      </w:r>
      <w:r>
        <w:t xml:space="preserve"> substance</w:t>
      </w:r>
      <w:r w:rsidR="002B22E3">
        <w:t>s,</w:t>
      </w:r>
      <w:r>
        <w:t xml:space="preserve"> which </w:t>
      </w:r>
      <w:r w:rsidR="002B22E3">
        <w:t xml:space="preserve">have </w:t>
      </w:r>
      <w:r>
        <w:t>absorbed light of a</w:t>
      </w:r>
      <w:r w:rsidR="002B22E3">
        <w:t xml:space="preserve">n appropriate </w:t>
      </w:r>
      <w:r>
        <w:t>wavelength and emitted in another</w:t>
      </w:r>
      <w:r w:rsidR="002B22E3">
        <w:t xml:space="preserve"> (usually longer)</w:t>
      </w:r>
      <w:r>
        <w:t xml:space="preserve"> wavelength. </w:t>
      </w:r>
      <w:r w:rsidR="000E2DBF">
        <w:t>In testing performed by the Optics Tissue Laboratory</w:t>
      </w:r>
      <w:r w:rsidR="002B22E3">
        <w:t xml:space="preserve"> and others</w:t>
      </w:r>
      <w:r w:rsidR="000E2DBF">
        <w:t xml:space="preserve">, it was found that benign, cancerous, and normal tissue </w:t>
      </w:r>
      <w:r w:rsidR="002B22E3">
        <w:t>have unique</w:t>
      </w:r>
      <w:r w:rsidR="000E2DBF">
        <w:t xml:space="preserve"> </w:t>
      </w:r>
      <w:r w:rsidR="002B22E3">
        <w:t xml:space="preserve">fluorescence and reflectance signatures, i.e. the relative </w:t>
      </w:r>
      <w:r w:rsidR="004E7D45">
        <w:t>irradiance</w:t>
      </w:r>
      <w:r w:rsidR="002B22E3">
        <w:t xml:space="preserve"> of remitted light as a function of wavelength is statistically significantly different in each category</w:t>
      </w:r>
      <w:r w:rsidR="0081696F">
        <w:t xml:space="preserve"> </w:t>
      </w:r>
      <w:sdt>
        <w:sdtPr>
          <w:id w:val="-1884321283"/>
          <w:citation/>
        </w:sdtPr>
        <w:sdtEndPr/>
        <w:sdtContent>
          <w:r w:rsidR="00C459BA">
            <w:fldChar w:fldCharType="begin"/>
          </w:r>
          <w:r w:rsidR="00204524">
            <w:instrText xml:space="preserve">CITATION Tyl15 \l 1033 </w:instrText>
          </w:r>
          <w:r w:rsidR="00C459BA">
            <w:fldChar w:fldCharType="separate"/>
          </w:r>
          <w:r w:rsidR="00204524">
            <w:rPr>
              <w:noProof/>
            </w:rPr>
            <w:t>(Tate, 2015)</w:t>
          </w:r>
          <w:r w:rsidR="00C459BA">
            <w:fldChar w:fldCharType="end"/>
          </w:r>
        </w:sdtContent>
      </w:sdt>
      <w:r w:rsidR="007450DC">
        <w:t xml:space="preserve"> </w:t>
      </w:r>
      <w:sdt>
        <w:sdtPr>
          <w:id w:val="1479033981"/>
          <w:citation/>
        </w:sdtPr>
        <w:sdtEndPr/>
        <w:sdtContent>
          <w:r w:rsidR="007450DC">
            <w:fldChar w:fldCharType="begin"/>
          </w:r>
          <w:r w:rsidR="00204524">
            <w:instrText xml:space="preserve">CITATION Urs03 \l 1033 </w:instrText>
          </w:r>
          <w:r w:rsidR="007450DC">
            <w:fldChar w:fldCharType="separate"/>
          </w:r>
          <w:r w:rsidR="00204524">
            <w:rPr>
              <w:noProof/>
            </w:rPr>
            <w:t>(Utzinger, 2003)</w:t>
          </w:r>
          <w:r w:rsidR="007450DC">
            <w:fldChar w:fldCharType="end"/>
          </w:r>
        </w:sdtContent>
      </w:sdt>
      <w:r w:rsidR="000E2DBF">
        <w:t>. The Falloposcope</w:t>
      </w:r>
      <w:r w:rsidR="002B22E3">
        <w:t xml:space="preserve"> contains a</w:t>
      </w:r>
      <w:r w:rsidR="000E2DBF">
        <w:t xml:space="preserve"> multimode fiber</w:t>
      </w:r>
      <w:r w:rsidR="002B22E3">
        <w:t xml:space="preserve"> to carry four</w:t>
      </w:r>
      <w:r w:rsidR="000E2DBF">
        <w:t xml:space="preserve"> </w:t>
      </w:r>
      <w:r w:rsidR="003F6781">
        <w:t>different wavelengths of light</w:t>
      </w:r>
      <w:r w:rsidR="002B22E3">
        <w:t xml:space="preserve"> through the endoscope and to illuminate the tissue.</w:t>
      </w:r>
      <w:r w:rsidR="003F6781">
        <w:t xml:space="preserve"> </w:t>
      </w:r>
      <w:r w:rsidR="002B22E3">
        <w:t>The remitted reflectance and fluorescence</w:t>
      </w:r>
      <w:r w:rsidR="003F6781">
        <w:t xml:space="preserve"> will be returned by the lensed fiber optic bundle</w:t>
      </w:r>
      <w:r w:rsidR="002B22E3">
        <w:t>, passed through a filter wheel</w:t>
      </w:r>
      <w:r w:rsidR="003F6781">
        <w:t xml:space="preserve"> and imaged by the Pixis 1024B CCD camera. </w:t>
      </w:r>
      <w:r w:rsidR="00B0139C">
        <w:t xml:space="preserve">This process is shown in </w:t>
      </w:r>
      <w:r w:rsidR="00C009A9">
        <w:t>F</w:t>
      </w:r>
      <w:r w:rsidR="00B0139C">
        <w:t xml:space="preserve">igure 3. </w:t>
      </w:r>
      <w:r w:rsidR="002B22E3">
        <w:t>This portion of the Falloposcope is an endoscopic realization of the multispectral fluorescence imaging system developed by Dr. Urs Utzinge</w:t>
      </w:r>
      <w:r w:rsidR="00572180">
        <w:t xml:space="preserve">r. </w:t>
      </w:r>
      <w:sdt>
        <w:sdtPr>
          <w:id w:val="-1035275312"/>
          <w:citation/>
        </w:sdtPr>
        <w:sdtEndPr/>
        <w:sdtContent>
          <w:r w:rsidR="00572180">
            <w:fldChar w:fldCharType="begin"/>
          </w:r>
          <w:r w:rsidR="00204524">
            <w:instrText xml:space="preserve">CITATION Urs03 \l 1033 </w:instrText>
          </w:r>
          <w:r w:rsidR="00572180">
            <w:fldChar w:fldCharType="separate"/>
          </w:r>
          <w:r w:rsidR="00204524">
            <w:rPr>
              <w:noProof/>
            </w:rPr>
            <w:t>(Utzinger, 2003)</w:t>
          </w:r>
          <w:r w:rsidR="00572180">
            <w:fldChar w:fldCharType="end"/>
          </w:r>
        </w:sdtContent>
      </w:sdt>
      <w:r w:rsidR="00572180">
        <w:t xml:space="preserve"> </w:t>
      </w:r>
      <w:sdt>
        <w:sdtPr>
          <w:id w:val="66235638"/>
          <w:citation/>
        </w:sdtPr>
        <w:sdtEndPr/>
        <w:sdtContent>
          <w:r w:rsidR="00572180">
            <w:fldChar w:fldCharType="begin"/>
          </w:r>
          <w:r w:rsidR="00204524">
            <w:instrText xml:space="preserve">CITATION Tyl15 \l 1033 </w:instrText>
          </w:r>
          <w:r w:rsidR="00572180">
            <w:fldChar w:fldCharType="separate"/>
          </w:r>
          <w:r w:rsidR="00204524">
            <w:rPr>
              <w:noProof/>
            </w:rPr>
            <w:t>(Tate, 2015)</w:t>
          </w:r>
          <w:r w:rsidR="00572180">
            <w:fldChar w:fldCharType="end"/>
          </w:r>
        </w:sdtContent>
      </w:sdt>
      <w:r w:rsidR="00572180">
        <w:t>.</w:t>
      </w:r>
      <w:ins w:id="7" w:author="Matthew Sassu" w:date="2018-12-12T11:06:00Z">
        <w:r w:rsidR="004E7D45">
          <w:t xml:space="preserve"> </w:t>
        </w:r>
      </w:ins>
    </w:p>
    <w:p w14:paraId="2C0A3E23" w14:textId="225DD63A" w:rsidR="00466647" w:rsidRDefault="00466647" w:rsidP="00466647">
      <w:pPr>
        <w:keepNext/>
        <w:spacing w:line="480" w:lineRule="auto"/>
        <w:jc w:val="center"/>
      </w:pPr>
      <w:r>
        <w:rPr>
          <w:noProof/>
        </w:rPr>
        <w:lastRenderedPageBreak/>
        <w:drawing>
          <wp:inline distT="0" distB="0" distL="0" distR="0" wp14:anchorId="04F0210D" wp14:editId="3118742C">
            <wp:extent cx="5943600" cy="2516505"/>
            <wp:effectExtent l="76200" t="76200" r="133350" b="131445"/>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 and F Imaging Theory.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5165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91B5B6" w14:textId="15338ACD" w:rsidR="00466647" w:rsidRPr="00466647" w:rsidRDefault="00466647" w:rsidP="00466647">
      <w:pPr>
        <w:pStyle w:val="Caption"/>
        <w:spacing w:line="480" w:lineRule="auto"/>
        <w:rPr>
          <w:sz w:val="24"/>
          <w:szCs w:val="24"/>
        </w:rPr>
      </w:pPr>
      <w:bookmarkStart w:id="8" w:name="_Toc532457306"/>
      <w:r w:rsidRPr="00466647">
        <w:rPr>
          <w:sz w:val="24"/>
          <w:szCs w:val="24"/>
        </w:rPr>
        <w:t xml:space="preserve">Figure </w:t>
      </w:r>
      <w:r w:rsidRPr="00466647">
        <w:rPr>
          <w:sz w:val="24"/>
          <w:szCs w:val="24"/>
        </w:rPr>
        <w:fldChar w:fldCharType="begin"/>
      </w:r>
      <w:r w:rsidRPr="00466647">
        <w:rPr>
          <w:sz w:val="24"/>
          <w:szCs w:val="24"/>
        </w:rPr>
        <w:instrText xml:space="preserve"> SEQ Figure \* ARABIC </w:instrText>
      </w:r>
      <w:r w:rsidRPr="00466647">
        <w:rPr>
          <w:sz w:val="24"/>
          <w:szCs w:val="24"/>
        </w:rPr>
        <w:fldChar w:fldCharType="separate"/>
      </w:r>
      <w:r w:rsidR="00A00D22">
        <w:rPr>
          <w:noProof/>
          <w:sz w:val="24"/>
          <w:szCs w:val="24"/>
        </w:rPr>
        <w:t>3</w:t>
      </w:r>
      <w:r w:rsidRPr="00466647">
        <w:rPr>
          <w:sz w:val="24"/>
          <w:szCs w:val="24"/>
        </w:rPr>
        <w:fldChar w:fldCharType="end"/>
      </w:r>
      <w:r w:rsidRPr="00466647">
        <w:rPr>
          <w:sz w:val="24"/>
          <w:szCs w:val="24"/>
        </w:rPr>
        <w:t>: Fluorescence and Reflectance Imaging</w:t>
      </w:r>
      <w:r>
        <w:rPr>
          <w:sz w:val="24"/>
          <w:szCs w:val="24"/>
        </w:rPr>
        <w:t xml:space="preserve"> Diagram</w:t>
      </w:r>
      <w:bookmarkEnd w:id="8"/>
    </w:p>
    <w:p w14:paraId="50720648" w14:textId="73EEC184" w:rsidR="005F2333" w:rsidRDefault="007F7EBA" w:rsidP="00466647">
      <w:pPr>
        <w:spacing w:line="480" w:lineRule="auto"/>
        <w:jc w:val="both"/>
      </w:pPr>
      <w:r>
        <w:t>SS-OCT Overview</w:t>
      </w:r>
    </w:p>
    <w:p w14:paraId="43AB34E4" w14:textId="0E6B356E" w:rsidR="00466647" w:rsidRDefault="00A20F66" w:rsidP="00466647">
      <w:pPr>
        <w:spacing w:line="480" w:lineRule="auto"/>
        <w:jc w:val="both"/>
      </w:pPr>
      <w:r>
        <w:t xml:space="preserve">OCT imaging </w:t>
      </w:r>
      <w:r w:rsidR="002F39C2">
        <w:t xml:space="preserve">utilizes backscattered near-infrared light to create a two-dimensional image of microstructures in tissue. </w:t>
      </w:r>
      <w:r w:rsidR="00466647">
        <w:t xml:space="preserve">OCT imaging will be implemented for depth scanning of regions of interest in the fallopian tube epithelial layer. </w:t>
      </w:r>
      <w:r w:rsidR="002D559F">
        <w:t xml:space="preserve">This is shown in </w:t>
      </w:r>
      <w:r w:rsidR="00C009A9">
        <w:t>F</w:t>
      </w:r>
      <w:r w:rsidR="002D559F">
        <w:t xml:space="preserve">igure 4. </w:t>
      </w:r>
    </w:p>
    <w:p w14:paraId="07D7A834" w14:textId="77777777" w:rsidR="00466647" w:rsidRDefault="00466647" w:rsidP="00466647">
      <w:pPr>
        <w:spacing w:line="480" w:lineRule="auto"/>
        <w:jc w:val="both"/>
      </w:pPr>
    </w:p>
    <w:p w14:paraId="04FF11AB" w14:textId="290DF8CE" w:rsidR="00466647" w:rsidRDefault="00926095" w:rsidP="00466647">
      <w:pPr>
        <w:keepNext/>
        <w:spacing w:line="480" w:lineRule="auto"/>
        <w:jc w:val="both"/>
      </w:pPr>
      <w:r>
        <w:rPr>
          <w:noProof/>
        </w:rPr>
        <w:lastRenderedPageBreak/>
        <w:drawing>
          <wp:inline distT="0" distB="0" distL="0" distR="0" wp14:anchorId="180EC537" wp14:editId="14AE555E">
            <wp:extent cx="5943600" cy="2461260"/>
            <wp:effectExtent l="76200" t="76200" r="133350" b="12954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OCT Imaging Theory.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24612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15E021" w14:textId="42400460" w:rsidR="00466647" w:rsidRPr="00466647" w:rsidRDefault="00466647" w:rsidP="00466647">
      <w:pPr>
        <w:pStyle w:val="Caption"/>
        <w:spacing w:line="480" w:lineRule="auto"/>
        <w:jc w:val="both"/>
        <w:rPr>
          <w:sz w:val="24"/>
          <w:szCs w:val="24"/>
        </w:rPr>
      </w:pPr>
      <w:bookmarkStart w:id="9" w:name="_Toc532457307"/>
      <w:r w:rsidRPr="00466647">
        <w:rPr>
          <w:sz w:val="24"/>
          <w:szCs w:val="24"/>
        </w:rPr>
        <w:t xml:space="preserve">Figure </w:t>
      </w:r>
      <w:r w:rsidRPr="00466647">
        <w:rPr>
          <w:sz w:val="24"/>
          <w:szCs w:val="24"/>
        </w:rPr>
        <w:fldChar w:fldCharType="begin"/>
      </w:r>
      <w:r w:rsidRPr="00466647">
        <w:rPr>
          <w:sz w:val="24"/>
          <w:szCs w:val="24"/>
        </w:rPr>
        <w:instrText xml:space="preserve"> SEQ Figure \* ARABIC </w:instrText>
      </w:r>
      <w:r w:rsidRPr="00466647">
        <w:rPr>
          <w:sz w:val="24"/>
          <w:szCs w:val="24"/>
        </w:rPr>
        <w:fldChar w:fldCharType="separate"/>
      </w:r>
      <w:r w:rsidR="00A00D22">
        <w:rPr>
          <w:noProof/>
          <w:sz w:val="24"/>
          <w:szCs w:val="24"/>
        </w:rPr>
        <w:t>4</w:t>
      </w:r>
      <w:r w:rsidRPr="00466647">
        <w:rPr>
          <w:sz w:val="24"/>
          <w:szCs w:val="24"/>
        </w:rPr>
        <w:fldChar w:fldCharType="end"/>
      </w:r>
      <w:r w:rsidRPr="00466647">
        <w:rPr>
          <w:sz w:val="24"/>
          <w:szCs w:val="24"/>
        </w:rPr>
        <w:t xml:space="preserve">: OCT Imaging </w:t>
      </w:r>
      <w:r w:rsidR="00DF3D85">
        <w:rPr>
          <w:sz w:val="24"/>
          <w:szCs w:val="24"/>
        </w:rPr>
        <w:t>Diagram. There are 3 discrete tissue layers backscattering light into the single mode fiber.</w:t>
      </w:r>
      <w:bookmarkEnd w:id="9"/>
    </w:p>
    <w:p w14:paraId="4BC9E323" w14:textId="1A18E500" w:rsidR="00260AF4" w:rsidRDefault="002F39C2" w:rsidP="00466647">
      <w:pPr>
        <w:spacing w:line="480" w:lineRule="auto"/>
        <w:ind w:firstLine="576"/>
        <w:jc w:val="both"/>
      </w:pPr>
      <w:r>
        <w:t>The method is non-invasive, and depending on the specifications of the setup, has a resolution both axially and laterally of a few microns</w:t>
      </w:r>
      <w:sdt>
        <w:sdtPr>
          <w:id w:val="-618522067"/>
          <w:citation/>
        </w:sdtPr>
        <w:sdtEndPr/>
        <w:sdtContent>
          <w:r>
            <w:fldChar w:fldCharType="begin"/>
          </w:r>
          <w:r w:rsidR="00204524">
            <w:instrText xml:space="preserve">CITATION Hua91 \l 1033 </w:instrText>
          </w:r>
          <w:r>
            <w:fldChar w:fldCharType="separate"/>
          </w:r>
          <w:r w:rsidR="00204524">
            <w:rPr>
              <w:noProof/>
            </w:rPr>
            <w:t xml:space="preserve"> (Huang, 1991)</w:t>
          </w:r>
          <w:r>
            <w:fldChar w:fldCharType="end"/>
          </w:r>
        </w:sdtContent>
      </w:sdt>
      <w:r>
        <w:t xml:space="preserve">. Three-dimensional images can also be rendered using </w:t>
      </w:r>
      <w:r w:rsidR="003070F7">
        <w:t xml:space="preserve">an </w:t>
      </w:r>
      <w:r>
        <w:t xml:space="preserve">appropriate sweeping pattern and image processing. </w:t>
      </w:r>
    </w:p>
    <w:p w14:paraId="2E7AF8AB" w14:textId="2E810DCA" w:rsidR="00A371A3" w:rsidRPr="00993EA3" w:rsidRDefault="00A371A3" w:rsidP="00A721F0">
      <w:pPr>
        <w:spacing w:line="480" w:lineRule="auto"/>
        <w:jc w:val="both"/>
        <w:rPr>
          <w:rFonts w:cs="Times New Roman"/>
          <w:szCs w:val="24"/>
        </w:rPr>
      </w:pPr>
      <w:r w:rsidRPr="00993EA3">
        <w:tab/>
        <w:t xml:space="preserve">OCT imaging uses low coherence interferometry, which is implemented using a Michelson interferometer. This setup, as well as the wave equations describing the interference and the final </w:t>
      </w:r>
      <w:del w:id="10" w:author="Koshel, John - (jkoshel)" w:date="2018-12-05T17:54:00Z">
        <w:r w:rsidRPr="00993EA3" w:rsidDel="003E2E2F">
          <w:delText xml:space="preserve"> </w:delText>
        </w:r>
      </w:del>
      <w:r w:rsidR="003E2E2F">
        <w:t>irradiance</w:t>
      </w:r>
      <w:r w:rsidR="003E2E2F" w:rsidRPr="00993EA3">
        <w:t xml:space="preserve"> </w:t>
      </w:r>
      <w:r w:rsidRPr="00993EA3">
        <w:t xml:space="preserve">distribution on the detector, are shown in Figure </w:t>
      </w:r>
      <w:r w:rsidR="00DF3D85">
        <w:t>5</w:t>
      </w:r>
      <w:r w:rsidRPr="00993EA3">
        <w:t xml:space="preserve"> </w:t>
      </w:r>
      <w:sdt>
        <w:sdtPr>
          <w:id w:val="-1379934986"/>
          <w:citation/>
        </w:sdtPr>
        <w:sdtEndPr/>
        <w:sdtContent>
          <w:r w:rsidRPr="00993EA3">
            <w:fldChar w:fldCharType="begin"/>
          </w:r>
          <w:r w:rsidR="00204524">
            <w:instrText xml:space="preserve">CITATION Wol15 \l 1033 </w:instrText>
          </w:r>
          <w:r w:rsidRPr="00993EA3">
            <w:fldChar w:fldCharType="separate"/>
          </w:r>
          <w:r w:rsidR="00204524">
            <w:rPr>
              <w:noProof/>
            </w:rPr>
            <w:t>(Drexler, 2015)</w:t>
          </w:r>
          <w:r w:rsidRPr="00993EA3">
            <w:fldChar w:fldCharType="end"/>
          </w:r>
        </w:sdtContent>
      </w:sdt>
      <w:r w:rsidRPr="00993EA3">
        <w:t>.</w:t>
      </w:r>
      <w:r w:rsidR="00993EA3" w:rsidRPr="00993EA3">
        <w:t xml:space="preserve"> </w:t>
      </w:r>
      <w:r w:rsidR="00DF3D85">
        <w:t>Figure 4 shows 3 discrete tissue layers</w:t>
      </w:r>
      <w:r w:rsidR="0052699E">
        <w:t>;</w:t>
      </w:r>
      <w:r w:rsidR="00993EA3">
        <w:rPr>
          <w:rFonts w:eastAsiaTheme="minorEastAsia"/>
          <w:szCs w:val="24"/>
        </w:rPr>
        <w:t xml:space="preserve"> </w:t>
      </w:r>
      <w:r w:rsidR="0052699E">
        <w:rPr>
          <w:rFonts w:eastAsiaTheme="minorEastAsia"/>
          <w:szCs w:val="24"/>
        </w:rPr>
        <w:t>i</w:t>
      </w:r>
      <w:r w:rsidR="007D0102">
        <w:rPr>
          <w:rFonts w:eastAsiaTheme="minorEastAsia"/>
          <w:szCs w:val="24"/>
        </w:rPr>
        <w:t xml:space="preserve">n practice, there are multiple layers within a sample which will backscatter. </w:t>
      </w:r>
      <w:r w:rsidR="00993EA3">
        <w:rPr>
          <w:rFonts w:eastAsiaTheme="minorEastAsia"/>
          <w:szCs w:val="24"/>
        </w:rPr>
        <w:t xml:space="preserve">The effects of imaging in tissue are discussed in the mathematics walkthrough in </w:t>
      </w:r>
      <w:r w:rsidR="00C31CEE">
        <w:rPr>
          <w:rFonts w:eastAsiaTheme="minorEastAsia"/>
          <w:szCs w:val="24"/>
        </w:rPr>
        <w:t>S</w:t>
      </w:r>
      <w:r w:rsidR="00993EA3">
        <w:rPr>
          <w:rFonts w:eastAsiaTheme="minorEastAsia"/>
          <w:szCs w:val="24"/>
        </w:rPr>
        <w:t xml:space="preserve">ection 4.1. </w:t>
      </w:r>
    </w:p>
    <w:p w14:paraId="195E721D" w14:textId="6E282B3D" w:rsidR="009258B8" w:rsidRDefault="00DF3D85" w:rsidP="00A721F0">
      <w:pPr>
        <w:keepNext/>
        <w:spacing w:line="480" w:lineRule="auto"/>
        <w:jc w:val="both"/>
      </w:pPr>
      <w:r>
        <w:rPr>
          <w:noProof/>
        </w:rPr>
        <w:lastRenderedPageBreak/>
        <w:drawing>
          <wp:inline distT="0" distB="0" distL="0" distR="0" wp14:anchorId="160FC6F6" wp14:editId="354BC23D">
            <wp:extent cx="5943600" cy="2730500"/>
            <wp:effectExtent l="76200" t="76200" r="133350" b="127000"/>
            <wp:docPr id="32" name="Picture 3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chaelson Interferometer.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73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64F969" w14:textId="3B80D162" w:rsidR="009258B8" w:rsidRPr="009258B8" w:rsidRDefault="009258B8" w:rsidP="00A721F0">
      <w:pPr>
        <w:pStyle w:val="Caption"/>
        <w:spacing w:line="480" w:lineRule="auto"/>
        <w:jc w:val="both"/>
        <w:rPr>
          <w:sz w:val="24"/>
          <w:szCs w:val="24"/>
        </w:rPr>
      </w:pPr>
      <w:bookmarkStart w:id="11" w:name="_Toc532457308"/>
      <w:r w:rsidRPr="009258B8">
        <w:rPr>
          <w:sz w:val="24"/>
          <w:szCs w:val="24"/>
        </w:rPr>
        <w:t xml:space="preserve">Figure </w:t>
      </w:r>
      <w:r w:rsidRPr="009258B8">
        <w:rPr>
          <w:sz w:val="24"/>
          <w:szCs w:val="24"/>
        </w:rPr>
        <w:fldChar w:fldCharType="begin"/>
      </w:r>
      <w:r w:rsidRPr="009258B8">
        <w:rPr>
          <w:sz w:val="24"/>
          <w:szCs w:val="24"/>
        </w:rPr>
        <w:instrText xml:space="preserve"> SEQ Figure \* ARABIC </w:instrText>
      </w:r>
      <w:r w:rsidRPr="009258B8">
        <w:rPr>
          <w:sz w:val="24"/>
          <w:szCs w:val="24"/>
        </w:rPr>
        <w:fldChar w:fldCharType="separate"/>
      </w:r>
      <w:r w:rsidR="00A00D22">
        <w:rPr>
          <w:noProof/>
          <w:sz w:val="24"/>
          <w:szCs w:val="24"/>
        </w:rPr>
        <w:t>5</w:t>
      </w:r>
      <w:r w:rsidRPr="009258B8">
        <w:rPr>
          <w:sz w:val="24"/>
          <w:szCs w:val="24"/>
        </w:rPr>
        <w:fldChar w:fldCharType="end"/>
      </w:r>
      <w:r w:rsidRPr="009258B8">
        <w:rPr>
          <w:sz w:val="24"/>
          <w:szCs w:val="24"/>
        </w:rPr>
        <w:t>:</w:t>
      </w:r>
      <w:r w:rsidR="00916204">
        <w:rPr>
          <w:sz w:val="24"/>
          <w:szCs w:val="24"/>
        </w:rPr>
        <w:t xml:space="preserve"> </w:t>
      </w:r>
      <w:r w:rsidRPr="009258B8">
        <w:rPr>
          <w:sz w:val="24"/>
          <w:szCs w:val="24"/>
        </w:rPr>
        <w:t>Michelson Interferomete</w:t>
      </w:r>
      <w:r w:rsidR="00DF3D85">
        <w:rPr>
          <w:sz w:val="24"/>
          <w:szCs w:val="24"/>
        </w:rPr>
        <w:t xml:space="preserve">r, the single mode fiber will serve as the sample arm in the Falloposcope system. </w:t>
      </w:r>
      <w:r w:rsidR="000C606F">
        <w:rPr>
          <w:sz w:val="24"/>
          <w:szCs w:val="24"/>
        </w:rPr>
        <w:t xml:space="preserve">3 discrete tissue layers are sampled, as shown in </w:t>
      </w:r>
      <w:r w:rsidR="00C009A9">
        <w:rPr>
          <w:sz w:val="24"/>
          <w:szCs w:val="24"/>
        </w:rPr>
        <w:t>F</w:t>
      </w:r>
      <w:r w:rsidR="000C606F">
        <w:rPr>
          <w:sz w:val="24"/>
          <w:szCs w:val="24"/>
        </w:rPr>
        <w:t>igure 4.</w:t>
      </w:r>
      <w:bookmarkEnd w:id="11"/>
      <w:r w:rsidR="000C606F">
        <w:rPr>
          <w:sz w:val="24"/>
          <w:szCs w:val="24"/>
        </w:rPr>
        <w:t xml:space="preserve"> </w:t>
      </w:r>
      <w:r w:rsidR="00DF3D85">
        <w:rPr>
          <w:sz w:val="24"/>
          <w:szCs w:val="24"/>
        </w:rPr>
        <w:t xml:space="preserve"> </w:t>
      </w:r>
    </w:p>
    <w:p w14:paraId="7E0FAD4F" w14:textId="5FC578D0" w:rsidR="00A371A3" w:rsidRDefault="00A371A3" w:rsidP="00A721F0">
      <w:pPr>
        <w:spacing w:line="480" w:lineRule="auto"/>
        <w:jc w:val="both"/>
        <w:rPr>
          <w:rFonts w:eastAsiaTheme="minorEastAsia"/>
          <w:szCs w:val="24"/>
        </w:rPr>
      </w:pPr>
      <w:r>
        <w:rPr>
          <w:rFonts w:eastAsiaTheme="minorEastAsia"/>
          <w:szCs w:val="24"/>
        </w:rPr>
        <w:tab/>
      </w:r>
      <w:r w:rsidR="00993EA3">
        <w:rPr>
          <w:rFonts w:eastAsiaTheme="minorEastAsia"/>
          <w:szCs w:val="24"/>
        </w:rPr>
        <w:t xml:space="preserve">The initial wave equation of the light source is represented by </w:t>
      </w:r>
      <m:oMath>
        <m:sSub>
          <m:sSubPr>
            <m:ctrlPr>
              <w:rPr>
                <w:rFonts w:ascii="Cambria Math" w:hAnsi="Cambria Math" w:cs="Times New Roman"/>
                <w:szCs w:val="24"/>
              </w:rPr>
            </m:ctrlPr>
          </m:sSubPr>
          <m:e>
            <m:r>
              <m:rPr>
                <m:sty m:val="p"/>
              </m:rPr>
              <w:rPr>
                <w:rFonts w:ascii="Cambria Math" w:hAnsi="Cambria Math" w:cs="Times New Roman"/>
                <w:szCs w:val="24"/>
              </w:rPr>
              <m:t>E</m:t>
            </m:r>
          </m:e>
          <m:sub>
            <m:r>
              <m:rPr>
                <m:sty m:val="p"/>
              </m:rPr>
              <w:rPr>
                <w:rFonts w:ascii="Cambria Math" w:hAnsi="Cambria Math" w:cs="Times New Roman"/>
                <w:szCs w:val="24"/>
              </w:rPr>
              <m:t>i</m:t>
            </m:r>
          </m:sub>
        </m:sSub>
      </m:oMath>
      <w:r w:rsidR="00993EA3">
        <w:rPr>
          <w:rFonts w:eastAsiaTheme="minorEastAsia"/>
          <w:szCs w:val="24"/>
        </w:rPr>
        <w:t xml:space="preserve">. </w:t>
      </w:r>
      <w:r w:rsidR="00E922F8">
        <w:rPr>
          <w:rFonts w:eastAsiaTheme="minorEastAsia"/>
          <w:szCs w:val="24"/>
        </w:rPr>
        <w:t xml:space="preserve">The beam is </w:t>
      </w:r>
      <w:r w:rsidR="002C7658">
        <w:rPr>
          <w:rFonts w:eastAsiaTheme="minorEastAsia"/>
          <w:szCs w:val="24"/>
        </w:rPr>
        <w:t>divided into reference and sample beams</w:t>
      </w:r>
      <w:r w:rsidR="00E922F8">
        <w:rPr>
          <w:rFonts w:eastAsiaTheme="minorEastAsia"/>
          <w:szCs w:val="24"/>
        </w:rPr>
        <w:t xml:space="preserve"> by the 50:50 beam splitter. </w:t>
      </w:r>
      <w:r w:rsidR="002C7658">
        <w:rPr>
          <w:rFonts w:eastAsiaTheme="minorEastAsia"/>
          <w:szCs w:val="24"/>
        </w:rPr>
        <w:t xml:space="preserve">The reference beam </w:t>
      </w:r>
      <w:r w:rsidR="007D0102">
        <w:rPr>
          <w:rFonts w:eastAsiaTheme="minorEastAsia"/>
          <w:szCs w:val="24"/>
        </w:rPr>
        <w:t>(</w:t>
      </w:r>
      <m:oMath>
        <m:sSub>
          <m:sSubPr>
            <m:ctrlPr>
              <w:rPr>
                <w:rFonts w:ascii="Cambria Math" w:hAnsi="Cambria Math" w:cs="Times New Roman"/>
                <w:szCs w:val="24"/>
              </w:rPr>
            </m:ctrlPr>
          </m:sSubPr>
          <m:e>
            <m:r>
              <m:rPr>
                <m:sty m:val="p"/>
              </m:rPr>
              <w:rPr>
                <w:rFonts w:ascii="Cambria Math" w:hAnsi="Cambria Math" w:cs="Times New Roman"/>
                <w:szCs w:val="24"/>
              </w:rPr>
              <m:t>E</m:t>
            </m:r>
          </m:e>
          <m:sub>
            <m:r>
              <m:rPr>
                <m:sty m:val="p"/>
              </m:rPr>
              <w:rPr>
                <w:rFonts w:ascii="Cambria Math" w:hAnsi="Cambria Math" w:cs="Times New Roman"/>
                <w:szCs w:val="24"/>
              </w:rPr>
              <m:t>R</m:t>
            </m:r>
          </m:sub>
        </m:sSub>
        <m:r>
          <w:rPr>
            <w:rFonts w:ascii="Cambria Math" w:eastAsiaTheme="minorEastAsia" w:hAnsi="Cambria Math"/>
            <w:szCs w:val="24"/>
          </w:rPr>
          <m:t xml:space="preserve">) </m:t>
        </m:r>
      </m:oMath>
      <w:r w:rsidR="002C7658">
        <w:rPr>
          <w:rFonts w:eastAsiaTheme="minorEastAsia"/>
          <w:szCs w:val="24"/>
        </w:rPr>
        <w:t>is</w:t>
      </w:r>
      <w:r w:rsidR="00E922F8">
        <w:rPr>
          <w:rFonts w:eastAsiaTheme="minorEastAsia"/>
          <w:szCs w:val="24"/>
        </w:rPr>
        <w:t xml:space="preserve"> reflected off the reference mirror</w:t>
      </w:r>
      <w:r w:rsidR="00031D29">
        <w:rPr>
          <w:rFonts w:eastAsiaTheme="minorEastAsia"/>
          <w:szCs w:val="24"/>
        </w:rPr>
        <w:t xml:space="preserve"> at a distance </w:t>
      </w:r>
      <m:oMath>
        <m:sSub>
          <m:sSubPr>
            <m:ctrlPr>
              <w:rPr>
                <w:rFonts w:ascii="Cambria Math" w:hAnsi="Cambria Math" w:cs="Times New Roman"/>
                <w:szCs w:val="24"/>
              </w:rPr>
            </m:ctrlPr>
          </m:sSubPr>
          <m:e>
            <m:r>
              <m:rPr>
                <m:sty m:val="p"/>
              </m:rPr>
              <w:rPr>
                <w:rFonts w:ascii="Cambria Math" w:hAnsi="Cambria Math" w:cs="Times New Roman"/>
                <w:szCs w:val="24"/>
              </w:rPr>
              <m:t>z</m:t>
            </m:r>
          </m:e>
          <m:sub>
            <m:r>
              <m:rPr>
                <m:sty m:val="p"/>
              </m:rPr>
              <w:rPr>
                <w:rFonts w:ascii="Cambria Math" w:hAnsi="Cambria Math" w:cs="Times New Roman"/>
                <w:szCs w:val="24"/>
              </w:rPr>
              <m:t>R</m:t>
            </m:r>
          </m:sub>
        </m:sSub>
      </m:oMath>
      <w:r w:rsidR="00E922F8">
        <w:rPr>
          <w:rFonts w:eastAsiaTheme="minorEastAsia"/>
          <w:szCs w:val="24"/>
        </w:rPr>
        <w:t>.</w:t>
      </w:r>
      <w:r w:rsidR="00031D29">
        <w:rPr>
          <w:rFonts w:eastAsiaTheme="minorEastAsia"/>
          <w:szCs w:val="24"/>
        </w:rPr>
        <w:t xml:space="preserve"> </w:t>
      </w:r>
      <w:r w:rsidR="002C7658">
        <w:rPr>
          <w:rFonts w:eastAsiaTheme="minorEastAsia"/>
          <w:szCs w:val="24"/>
        </w:rPr>
        <w:t>The sample beam</w:t>
      </w:r>
      <w:r w:rsidR="007D0102">
        <w:rPr>
          <w:rFonts w:eastAsiaTheme="minorEastAsia"/>
          <w:szCs w:val="24"/>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E</m:t>
            </m:r>
          </m:e>
          <m:sub>
            <m:r>
              <m:rPr>
                <m:sty m:val="p"/>
              </m:rPr>
              <w:rPr>
                <w:rFonts w:ascii="Cambria Math" w:hAnsi="Cambria Math" w:cs="Times New Roman"/>
                <w:szCs w:val="24"/>
              </w:rPr>
              <m:t>S</m:t>
            </m:r>
          </m:sub>
        </m:sSub>
        <m:r>
          <w:rPr>
            <w:rFonts w:ascii="Cambria Math" w:hAnsi="Cambria Math" w:cs="Times New Roman"/>
            <w:szCs w:val="24"/>
          </w:rPr>
          <m:t>)</m:t>
        </m:r>
      </m:oMath>
      <w:r w:rsidR="00E922F8">
        <w:rPr>
          <w:rFonts w:eastAsiaTheme="minorEastAsia"/>
          <w:szCs w:val="24"/>
        </w:rPr>
        <w:t xml:space="preserve"> is backscatter</w:t>
      </w:r>
      <w:r w:rsidR="0015623F">
        <w:rPr>
          <w:rFonts w:eastAsiaTheme="minorEastAsia"/>
          <w:szCs w:val="24"/>
        </w:rPr>
        <w:t>ed</w:t>
      </w:r>
      <w:r w:rsidR="00E922F8">
        <w:rPr>
          <w:rFonts w:eastAsiaTheme="minorEastAsia"/>
          <w:szCs w:val="24"/>
        </w:rPr>
        <w:t xml:space="preserve"> </w:t>
      </w:r>
      <w:r w:rsidR="0015623F">
        <w:rPr>
          <w:rFonts w:eastAsiaTheme="minorEastAsia"/>
          <w:szCs w:val="24"/>
        </w:rPr>
        <w:t>off</w:t>
      </w:r>
      <w:r w:rsidR="00E922F8">
        <w:rPr>
          <w:rFonts w:eastAsiaTheme="minorEastAsia"/>
          <w:szCs w:val="24"/>
        </w:rPr>
        <w:t xml:space="preserve"> the </w:t>
      </w:r>
      <w:r w:rsidR="0015623F">
        <w:rPr>
          <w:rFonts w:eastAsiaTheme="minorEastAsia"/>
          <w:szCs w:val="24"/>
        </w:rPr>
        <w:t>discrete</w:t>
      </w:r>
      <w:r w:rsidR="00E922F8">
        <w:rPr>
          <w:rFonts w:eastAsiaTheme="minorEastAsia"/>
          <w:szCs w:val="24"/>
        </w:rPr>
        <w:t xml:space="preserve"> tissue layers</w:t>
      </w:r>
      <w:r w:rsidR="0015623F">
        <w:rPr>
          <w:rFonts w:eastAsiaTheme="minorEastAsia"/>
          <w:szCs w:val="24"/>
        </w:rPr>
        <w:t xml:space="preserve"> present in the sample</w:t>
      </w:r>
      <w:r w:rsidR="00031D29">
        <w:rPr>
          <w:rFonts w:eastAsiaTheme="minorEastAsia"/>
          <w:szCs w:val="24"/>
        </w:rPr>
        <w:t xml:space="preserve">, each of which are at a distance </w:t>
      </w:r>
      <m:oMath>
        <m:sSub>
          <m:sSubPr>
            <m:ctrlPr>
              <w:rPr>
                <w:rFonts w:ascii="Cambria Math" w:hAnsi="Cambria Math" w:cs="Times New Roman"/>
                <w:szCs w:val="24"/>
              </w:rPr>
            </m:ctrlPr>
          </m:sSubPr>
          <m:e>
            <m:r>
              <m:rPr>
                <m:sty m:val="p"/>
              </m:rPr>
              <w:rPr>
                <w:rFonts w:ascii="Cambria Math" w:hAnsi="Cambria Math" w:cs="Times New Roman"/>
                <w:szCs w:val="24"/>
              </w:rPr>
              <m:t>z</m:t>
            </m:r>
          </m:e>
          <m:sub>
            <m:r>
              <m:rPr>
                <m:sty m:val="p"/>
              </m:rPr>
              <w:rPr>
                <w:rFonts w:ascii="Cambria Math" w:hAnsi="Cambria Math" w:cs="Times New Roman"/>
                <w:szCs w:val="24"/>
              </w:rPr>
              <m:t>S</m:t>
            </m:r>
          </m:sub>
        </m:sSub>
      </m:oMath>
      <w:r w:rsidR="0001480B">
        <w:rPr>
          <w:rFonts w:eastAsiaTheme="minorEastAsia"/>
          <w:szCs w:val="24"/>
        </w:rPr>
        <w:t xml:space="preserve">. </w:t>
      </w:r>
      <w:r w:rsidR="0052699E">
        <w:rPr>
          <w:rFonts w:eastAsiaTheme="minorEastAsia"/>
          <w:szCs w:val="24"/>
        </w:rPr>
        <w:t>To demonstrate the mathematics, the three discrete tissue layers</w:t>
      </w:r>
      <w:r w:rsidR="00031D29">
        <w:rPr>
          <w:rFonts w:eastAsiaTheme="minorEastAsia"/>
          <w:szCs w:val="24"/>
        </w:rPr>
        <w:t xml:space="preserve"> will be represented by </w:t>
      </w:r>
      <m:oMath>
        <m:sSub>
          <m:sSubPr>
            <m:ctrlPr>
              <w:rPr>
                <w:rFonts w:ascii="Cambria Math" w:hAnsi="Cambria Math" w:cs="Times New Roman"/>
                <w:szCs w:val="24"/>
              </w:rPr>
            </m:ctrlPr>
          </m:sSubPr>
          <m:e>
            <m:r>
              <m:rPr>
                <m:sty m:val="p"/>
              </m:rPr>
              <w:rPr>
                <w:rFonts w:ascii="Cambria Math" w:hAnsi="Cambria Math" w:cs="Times New Roman"/>
                <w:szCs w:val="24"/>
              </w:rPr>
              <m:t>z</m:t>
            </m:r>
          </m:e>
          <m:sub>
            <m:r>
              <m:rPr>
                <m:sty m:val="p"/>
              </m:rPr>
              <w:rPr>
                <w:rFonts w:ascii="Cambria Math" w:hAnsi="Cambria Math" w:cs="Times New Roman"/>
                <w:szCs w:val="24"/>
              </w:rPr>
              <m:t>S1</m:t>
            </m:r>
          </m:sub>
        </m:sSub>
        <m:r>
          <w:rPr>
            <w:rFonts w:ascii="Cambria Math" w:hAnsi="Cambria Math" w:cs="Times New Roman"/>
            <w:szCs w:val="24"/>
          </w:rPr>
          <m:t xml:space="preserve">, </m:t>
        </m:r>
        <m:sSub>
          <m:sSubPr>
            <m:ctrlPr>
              <w:rPr>
                <w:rFonts w:ascii="Cambria Math" w:hAnsi="Cambria Math" w:cs="Times New Roman"/>
                <w:szCs w:val="24"/>
              </w:rPr>
            </m:ctrlPr>
          </m:sSubPr>
          <m:e>
            <m:r>
              <m:rPr>
                <m:sty m:val="p"/>
              </m:rPr>
              <w:rPr>
                <w:rFonts w:ascii="Cambria Math" w:hAnsi="Cambria Math" w:cs="Times New Roman"/>
                <w:szCs w:val="24"/>
              </w:rPr>
              <m:t>z</m:t>
            </m:r>
          </m:e>
          <m:sub>
            <m:r>
              <m:rPr>
                <m:sty m:val="p"/>
              </m:rPr>
              <w:rPr>
                <w:rFonts w:ascii="Cambria Math" w:hAnsi="Cambria Math" w:cs="Times New Roman"/>
                <w:szCs w:val="24"/>
              </w:rPr>
              <m:t>S2</m:t>
            </m:r>
          </m:sub>
        </m:sSub>
        <m:r>
          <w:rPr>
            <w:rFonts w:ascii="Cambria Math" w:hAnsi="Cambria Math" w:cs="Times New Roman"/>
            <w:szCs w:val="24"/>
          </w:rPr>
          <m:t xml:space="preserve">, </m:t>
        </m:r>
        <m:sSub>
          <m:sSubPr>
            <m:ctrlPr>
              <w:rPr>
                <w:rFonts w:ascii="Cambria Math" w:hAnsi="Cambria Math" w:cs="Times New Roman"/>
                <w:szCs w:val="24"/>
              </w:rPr>
            </m:ctrlPr>
          </m:sSubPr>
          <m:e>
            <m:r>
              <m:rPr>
                <m:sty m:val="p"/>
              </m:rPr>
              <w:rPr>
                <w:rFonts w:ascii="Cambria Math" w:hAnsi="Cambria Math" w:cs="Times New Roman"/>
                <w:szCs w:val="24"/>
              </w:rPr>
              <m:t>z</m:t>
            </m:r>
          </m:e>
          <m:sub>
            <m:r>
              <m:rPr>
                <m:sty m:val="p"/>
              </m:rPr>
              <w:rPr>
                <w:rFonts w:ascii="Cambria Math" w:hAnsi="Cambria Math" w:cs="Times New Roman"/>
                <w:szCs w:val="24"/>
              </w:rPr>
              <m:t>S3</m:t>
            </m:r>
          </m:sub>
        </m:sSub>
        <m:r>
          <w:rPr>
            <w:rFonts w:ascii="Cambria Math" w:hAnsi="Cambria Math" w:cs="Times New Roman"/>
            <w:szCs w:val="24"/>
          </w:rPr>
          <m:t>.</m:t>
        </m:r>
      </m:oMath>
      <w:r w:rsidR="00031D29">
        <w:rPr>
          <w:rFonts w:eastAsiaTheme="minorEastAsia"/>
          <w:szCs w:val="24"/>
        </w:rPr>
        <w:t xml:space="preserve"> </w:t>
      </w:r>
      <w:r w:rsidR="0052699E">
        <w:rPr>
          <w:rFonts w:eastAsiaTheme="minorEastAsia"/>
          <w:szCs w:val="24"/>
        </w:rPr>
        <w:t xml:space="preserve">In practice, there may be more tissue layers, or fewer. </w:t>
      </w:r>
      <w:r w:rsidR="0001480B">
        <w:rPr>
          <w:rFonts w:eastAsiaTheme="minorEastAsia"/>
          <w:szCs w:val="24"/>
        </w:rPr>
        <w:t>Th</w:t>
      </w:r>
      <w:r w:rsidR="002C7658">
        <w:rPr>
          <w:rFonts w:eastAsiaTheme="minorEastAsia"/>
          <w:szCs w:val="24"/>
        </w:rPr>
        <w:t xml:space="preserve">e </w:t>
      </w:r>
      <w:r w:rsidR="003070F7">
        <w:rPr>
          <w:rFonts w:eastAsiaTheme="minorEastAsia"/>
          <w:szCs w:val="24"/>
        </w:rPr>
        <w:t xml:space="preserve">portion of the </w:t>
      </w:r>
      <w:r w:rsidR="002C7658">
        <w:rPr>
          <w:rFonts w:eastAsiaTheme="minorEastAsia"/>
          <w:szCs w:val="24"/>
        </w:rPr>
        <w:t>sample beam</w:t>
      </w:r>
      <w:r w:rsidR="003070F7">
        <w:rPr>
          <w:rFonts w:eastAsiaTheme="minorEastAsia"/>
          <w:szCs w:val="24"/>
        </w:rPr>
        <w:t xml:space="preserve"> </w:t>
      </w:r>
      <w:r w:rsidR="0001480B">
        <w:rPr>
          <w:rFonts w:eastAsiaTheme="minorEastAsia"/>
          <w:szCs w:val="24"/>
        </w:rPr>
        <w:t>reflected off the beam splitter</w:t>
      </w:r>
      <w:r w:rsidR="0015623F">
        <w:rPr>
          <w:rFonts w:eastAsiaTheme="minorEastAsia"/>
          <w:szCs w:val="24"/>
        </w:rPr>
        <w:t xml:space="preserve"> </w:t>
      </w:r>
      <w:r w:rsidR="0001480B">
        <w:rPr>
          <w:rFonts w:eastAsiaTheme="minorEastAsia"/>
          <w:szCs w:val="24"/>
        </w:rPr>
        <w:t xml:space="preserve">interferes with the </w:t>
      </w:r>
      <w:r w:rsidR="003070F7">
        <w:rPr>
          <w:rFonts w:eastAsiaTheme="minorEastAsia"/>
          <w:szCs w:val="24"/>
        </w:rPr>
        <w:t xml:space="preserve">portion of the </w:t>
      </w:r>
      <w:r w:rsidR="002C7658">
        <w:rPr>
          <w:rFonts w:eastAsiaTheme="minorEastAsia"/>
          <w:szCs w:val="24"/>
        </w:rPr>
        <w:t>reference beam</w:t>
      </w:r>
      <w:r w:rsidR="003070F7">
        <w:rPr>
          <w:rFonts w:eastAsiaTheme="minorEastAsia"/>
          <w:szCs w:val="24"/>
        </w:rPr>
        <w:t xml:space="preserve"> transmitted through the beam</w:t>
      </w:r>
      <w:r w:rsidR="00204524">
        <w:rPr>
          <w:rFonts w:eastAsiaTheme="minorEastAsia"/>
          <w:szCs w:val="24"/>
        </w:rPr>
        <w:t xml:space="preserve"> </w:t>
      </w:r>
      <w:r w:rsidR="003070F7">
        <w:rPr>
          <w:rFonts w:eastAsiaTheme="minorEastAsia"/>
          <w:szCs w:val="24"/>
        </w:rPr>
        <w:t>splitter</w:t>
      </w:r>
      <w:r w:rsidR="002C7658">
        <w:rPr>
          <w:rFonts w:eastAsiaTheme="minorEastAsia"/>
          <w:szCs w:val="24"/>
        </w:rPr>
        <w:t xml:space="preserve"> </w:t>
      </w:r>
      <w:r w:rsidR="00815F0F">
        <w:rPr>
          <w:rFonts w:eastAsiaTheme="minorEastAsia"/>
          <w:szCs w:val="24"/>
        </w:rPr>
        <w:t>and</w:t>
      </w:r>
      <w:r w:rsidR="002C7658">
        <w:rPr>
          <w:rFonts w:eastAsiaTheme="minorEastAsia"/>
          <w:szCs w:val="24"/>
        </w:rPr>
        <w:t xml:space="preserve"> produce</w:t>
      </w:r>
      <w:r w:rsidR="00815F0F">
        <w:rPr>
          <w:rFonts w:eastAsiaTheme="minorEastAsia"/>
          <w:szCs w:val="24"/>
        </w:rPr>
        <w:t>s</w:t>
      </w:r>
      <w:r w:rsidR="002C7658">
        <w:rPr>
          <w:rFonts w:eastAsiaTheme="minorEastAsia"/>
          <w:szCs w:val="24"/>
        </w:rPr>
        <w:t xml:space="preserve"> an interference pattern</w:t>
      </w:r>
      <w:r w:rsidR="003070F7">
        <w:rPr>
          <w:rFonts w:eastAsiaTheme="minorEastAsia"/>
          <w:szCs w:val="24"/>
        </w:rPr>
        <w:t xml:space="preserve"> on the detector</w:t>
      </w:r>
      <w:r w:rsidR="002C7658">
        <w:rPr>
          <w:rFonts w:eastAsiaTheme="minorEastAsia"/>
          <w:szCs w:val="24"/>
        </w:rPr>
        <w:t>.</w:t>
      </w:r>
      <w:r w:rsidR="000D6C9A">
        <w:rPr>
          <w:rFonts w:eastAsiaTheme="minorEastAsia"/>
          <w:szCs w:val="24"/>
        </w:rPr>
        <w:t xml:space="preserve"> </w:t>
      </w:r>
      <w:r w:rsidR="00D3342F">
        <w:rPr>
          <w:rFonts w:eastAsiaTheme="minorEastAsia"/>
          <w:szCs w:val="24"/>
        </w:rPr>
        <w:t xml:space="preserve">Plugging the sample and reference wave equations </w:t>
      </w:r>
      <m:oMath>
        <m:sSub>
          <m:sSubPr>
            <m:ctrlPr>
              <w:rPr>
                <w:rFonts w:ascii="Cambria Math" w:hAnsi="Cambria Math" w:cs="Times New Roman"/>
                <w:szCs w:val="24"/>
              </w:rPr>
            </m:ctrlPr>
          </m:sSubPr>
          <m:e>
            <m:r>
              <m:rPr>
                <m:sty m:val="p"/>
              </m:rPr>
              <w:rPr>
                <w:rFonts w:ascii="Cambria Math" w:hAnsi="Cambria Math" w:cs="Times New Roman"/>
                <w:szCs w:val="24"/>
              </w:rPr>
              <m:t>E</m:t>
            </m:r>
          </m:e>
          <m:sub>
            <m:r>
              <m:rPr>
                <m:sty m:val="p"/>
              </m:rPr>
              <w:rPr>
                <w:rFonts w:ascii="Cambria Math" w:hAnsi="Cambria Math" w:cs="Times New Roman"/>
                <w:szCs w:val="24"/>
              </w:rPr>
              <m:t>S</m:t>
            </m:r>
          </m:sub>
        </m:sSub>
      </m:oMath>
      <w:r w:rsidR="00D3342F">
        <w:rPr>
          <w:rFonts w:eastAsiaTheme="minorEastAsia"/>
          <w:szCs w:val="24"/>
        </w:rPr>
        <w:t xml:space="preserve"> and </w:t>
      </w:r>
      <m:oMath>
        <m:sSub>
          <m:sSubPr>
            <m:ctrlPr>
              <w:rPr>
                <w:rFonts w:ascii="Cambria Math" w:hAnsi="Cambria Math" w:cs="Times New Roman"/>
                <w:szCs w:val="24"/>
              </w:rPr>
            </m:ctrlPr>
          </m:sSubPr>
          <m:e>
            <m:r>
              <m:rPr>
                <m:sty m:val="p"/>
              </m:rPr>
              <w:rPr>
                <w:rFonts w:ascii="Cambria Math" w:hAnsi="Cambria Math" w:cs="Times New Roman"/>
                <w:szCs w:val="24"/>
              </w:rPr>
              <m:t>E</m:t>
            </m:r>
          </m:e>
          <m:sub>
            <m:r>
              <m:rPr>
                <m:sty m:val="p"/>
              </m:rPr>
              <w:rPr>
                <w:rFonts w:ascii="Cambria Math" w:hAnsi="Cambria Math" w:cs="Times New Roman"/>
                <w:szCs w:val="24"/>
              </w:rPr>
              <m:t>R</m:t>
            </m:r>
          </m:sub>
        </m:sSub>
      </m:oMath>
      <w:r w:rsidR="00D3342F">
        <w:rPr>
          <w:rFonts w:eastAsiaTheme="minorEastAsia"/>
          <w:szCs w:val="24"/>
        </w:rPr>
        <w:t xml:space="preserve"> into the power density profile</w:t>
      </w:r>
      <w:r w:rsidR="007D0102">
        <w:rPr>
          <w:rFonts w:eastAsiaTheme="minorEastAsia"/>
          <w:szCs w:val="24"/>
        </w:rPr>
        <w:t xml:space="preserve"> equation</w:t>
      </w:r>
      <w:r w:rsidR="00D3342F">
        <w:rPr>
          <w:rFonts w:eastAsiaTheme="minorEastAsia"/>
          <w:szCs w:val="24"/>
        </w:rPr>
        <w:t xml:space="preserve"> </w:t>
      </w:r>
      <m:oMath>
        <m:sSub>
          <m:sSubPr>
            <m:ctrlPr>
              <w:rPr>
                <w:rFonts w:ascii="Cambria Math" w:hAnsi="Cambria Math" w:cs="Times New Roman"/>
                <w:szCs w:val="24"/>
              </w:rPr>
            </m:ctrlPr>
          </m:sSubPr>
          <m:e>
            <m:r>
              <m:rPr>
                <m:sty m:val="p"/>
              </m:rPr>
              <w:rPr>
                <w:rFonts w:ascii="Cambria Math" w:hAnsi="Cambria Math" w:cs="Times New Roman"/>
                <w:szCs w:val="24"/>
              </w:rPr>
              <m:t>i</m:t>
            </m:r>
          </m:e>
          <m:sub>
            <m:r>
              <m:rPr>
                <m:sty m:val="p"/>
              </m:rPr>
              <w:rPr>
                <w:rFonts w:ascii="Cambria Math" w:hAnsi="Cambria Math" w:cs="Times New Roman"/>
                <w:szCs w:val="24"/>
              </w:rPr>
              <m:t>D</m:t>
            </m:r>
          </m:sub>
        </m:sSub>
      </m:oMath>
      <w:r w:rsidR="00D3342F">
        <w:rPr>
          <w:rFonts w:eastAsiaTheme="minorEastAsia"/>
          <w:szCs w:val="24"/>
        </w:rPr>
        <w:t xml:space="preserve"> returns the power density profile</w:t>
      </w:r>
      <w:r w:rsidR="007D0102">
        <w:rPr>
          <w:rFonts w:eastAsiaTheme="minorEastAsia"/>
          <w:szCs w:val="24"/>
        </w:rPr>
        <w:t xml:space="preserve"> incident on the detector</w:t>
      </w:r>
      <w:r w:rsidR="00D3342F">
        <w:rPr>
          <w:rFonts w:eastAsiaTheme="minorEastAsia"/>
          <w:szCs w:val="24"/>
        </w:rPr>
        <w:t xml:space="preserve">. </w:t>
      </w:r>
      <w:r w:rsidR="00031D29">
        <w:rPr>
          <w:rFonts w:eastAsiaTheme="minorEastAsia"/>
          <w:szCs w:val="24"/>
        </w:rPr>
        <w:t xml:space="preserve">The detector sensitivity is represented as the scalar </w:t>
      </w:r>
      <w:r w:rsidR="00031D29">
        <w:rPr>
          <w:rFonts w:eastAsiaTheme="minorEastAsia" w:cs="Times New Roman"/>
          <w:szCs w:val="24"/>
        </w:rPr>
        <w:t>ρ</w:t>
      </w:r>
      <w:r w:rsidR="00031D29">
        <w:rPr>
          <w:rFonts w:eastAsiaTheme="minorEastAsia"/>
          <w:szCs w:val="24"/>
        </w:rPr>
        <w:t xml:space="preserve">. </w:t>
      </w:r>
      <w:r w:rsidR="000D6C9A">
        <w:rPr>
          <w:rFonts w:eastAsiaTheme="minorEastAsia"/>
          <w:szCs w:val="24"/>
        </w:rPr>
        <w:t>Th</w:t>
      </w:r>
      <w:r w:rsidR="00D3342F">
        <w:rPr>
          <w:rFonts w:eastAsiaTheme="minorEastAsia"/>
          <w:szCs w:val="24"/>
        </w:rPr>
        <w:t>is</w:t>
      </w:r>
      <w:r w:rsidR="000D6C9A">
        <w:rPr>
          <w:rFonts w:eastAsiaTheme="minorEastAsia"/>
          <w:szCs w:val="24"/>
        </w:rPr>
        <w:t xml:space="preserve"> power</w:t>
      </w:r>
      <w:r w:rsidR="00D52394">
        <w:rPr>
          <w:rFonts w:eastAsiaTheme="minorEastAsia"/>
          <w:szCs w:val="24"/>
        </w:rPr>
        <w:t xml:space="preserve"> density</w:t>
      </w:r>
      <w:r w:rsidR="00D3342F">
        <w:rPr>
          <w:rFonts w:eastAsiaTheme="minorEastAsia"/>
          <w:szCs w:val="24"/>
        </w:rPr>
        <w:t xml:space="preserve"> profile</w:t>
      </w:r>
      <w:r w:rsidR="007D0102">
        <w:rPr>
          <w:rFonts w:eastAsiaTheme="minorEastAsia"/>
          <w:szCs w:val="24"/>
        </w:rPr>
        <w:t>, often called the spectral interferogram</w:t>
      </w:r>
      <w:r w:rsidR="00435F3B">
        <w:rPr>
          <w:rFonts w:eastAsiaTheme="minorEastAsia"/>
          <w:szCs w:val="24"/>
        </w:rPr>
        <w:t>,</w:t>
      </w:r>
      <w:r w:rsidR="000D6C9A">
        <w:rPr>
          <w:rFonts w:eastAsiaTheme="minorEastAsia"/>
          <w:szCs w:val="24"/>
        </w:rPr>
        <w:t xml:space="preserve"> contains the signal used to create an OCT image</w:t>
      </w:r>
      <w:r w:rsidR="007D0102">
        <w:rPr>
          <w:rFonts w:eastAsiaTheme="minorEastAsia"/>
          <w:szCs w:val="24"/>
        </w:rPr>
        <w:t xml:space="preserve"> </w:t>
      </w:r>
      <w:sdt>
        <w:sdtPr>
          <w:rPr>
            <w:rFonts w:eastAsiaTheme="minorEastAsia"/>
            <w:szCs w:val="24"/>
          </w:rPr>
          <w:id w:val="1758095486"/>
          <w:citation/>
        </w:sdtPr>
        <w:sdtEndPr/>
        <w:sdtContent>
          <w:r w:rsidR="007D0102">
            <w:rPr>
              <w:rFonts w:eastAsiaTheme="minorEastAsia"/>
              <w:szCs w:val="24"/>
            </w:rPr>
            <w:fldChar w:fldCharType="begin"/>
          </w:r>
          <w:r w:rsidR="00204524">
            <w:rPr>
              <w:rFonts w:eastAsiaTheme="minorEastAsia"/>
              <w:szCs w:val="24"/>
            </w:rPr>
            <w:instrText xml:space="preserve">CITATION Wol15 \l 1033 </w:instrText>
          </w:r>
          <w:r w:rsidR="007D0102">
            <w:rPr>
              <w:rFonts w:eastAsiaTheme="minorEastAsia"/>
              <w:szCs w:val="24"/>
            </w:rPr>
            <w:fldChar w:fldCharType="separate"/>
          </w:r>
          <w:r w:rsidR="00204524" w:rsidRPr="00204524">
            <w:rPr>
              <w:rFonts w:eastAsiaTheme="minorEastAsia"/>
              <w:noProof/>
              <w:szCs w:val="24"/>
            </w:rPr>
            <w:t>(Drexler, 2015)</w:t>
          </w:r>
          <w:r w:rsidR="007D0102">
            <w:rPr>
              <w:rFonts w:eastAsiaTheme="minorEastAsia"/>
              <w:szCs w:val="24"/>
            </w:rPr>
            <w:fldChar w:fldCharType="end"/>
          </w:r>
        </w:sdtContent>
      </w:sdt>
      <w:r w:rsidR="000D6C9A">
        <w:rPr>
          <w:rFonts w:eastAsiaTheme="minorEastAsia"/>
          <w:szCs w:val="24"/>
        </w:rPr>
        <w:t xml:space="preserve">. </w:t>
      </w:r>
      <w:r w:rsidR="00D52394">
        <w:rPr>
          <w:rFonts w:eastAsiaTheme="minorEastAsia"/>
          <w:szCs w:val="24"/>
        </w:rPr>
        <w:t xml:space="preserve">Figure </w:t>
      </w:r>
      <w:r w:rsidR="00C009A9">
        <w:rPr>
          <w:rFonts w:eastAsiaTheme="minorEastAsia"/>
          <w:szCs w:val="24"/>
        </w:rPr>
        <w:t>6</w:t>
      </w:r>
      <w:r w:rsidR="00D52394">
        <w:rPr>
          <w:rFonts w:eastAsiaTheme="minorEastAsia"/>
          <w:szCs w:val="24"/>
        </w:rPr>
        <w:t xml:space="preserve"> shows th</w:t>
      </w:r>
      <w:r w:rsidR="00D3342F">
        <w:rPr>
          <w:rFonts w:eastAsiaTheme="minorEastAsia"/>
          <w:szCs w:val="24"/>
        </w:rPr>
        <w:t>is equation</w:t>
      </w:r>
      <w:r w:rsidR="00435F3B">
        <w:rPr>
          <w:rFonts w:eastAsiaTheme="minorEastAsia"/>
          <w:szCs w:val="24"/>
        </w:rPr>
        <w:t>.</w:t>
      </w:r>
    </w:p>
    <w:p w14:paraId="673B773D" w14:textId="77777777" w:rsidR="00D52394" w:rsidRDefault="00D52394" w:rsidP="00A721F0">
      <w:pPr>
        <w:keepNext/>
        <w:spacing w:line="480" w:lineRule="auto"/>
        <w:jc w:val="both"/>
      </w:pPr>
      <w:r>
        <w:rPr>
          <w:rFonts w:eastAsiaTheme="minorEastAsia"/>
          <w:noProof/>
          <w:szCs w:val="24"/>
        </w:rPr>
        <w:lastRenderedPageBreak/>
        <w:drawing>
          <wp:inline distT="0" distB="0" distL="0" distR="0" wp14:anchorId="2F6D4EC2" wp14:editId="1FB185B2">
            <wp:extent cx="5943600" cy="1869440"/>
            <wp:effectExtent l="76200" t="76200" r="133350" b="13081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ensity equation.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1869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F00270" w14:textId="12CEEB69" w:rsidR="00D52394" w:rsidRPr="00D52394" w:rsidRDefault="00D52394" w:rsidP="00A721F0">
      <w:pPr>
        <w:pStyle w:val="Caption"/>
        <w:spacing w:line="480" w:lineRule="auto"/>
        <w:jc w:val="both"/>
        <w:rPr>
          <w:rFonts w:eastAsiaTheme="minorEastAsia"/>
          <w:sz w:val="24"/>
          <w:szCs w:val="24"/>
        </w:rPr>
      </w:pPr>
      <w:bookmarkStart w:id="12" w:name="_Toc532457309"/>
      <w:r w:rsidRPr="00D52394">
        <w:rPr>
          <w:sz w:val="24"/>
          <w:szCs w:val="24"/>
        </w:rPr>
        <w:t xml:space="preserve">Figure </w:t>
      </w:r>
      <w:r w:rsidRPr="00D52394">
        <w:rPr>
          <w:sz w:val="24"/>
          <w:szCs w:val="24"/>
        </w:rPr>
        <w:fldChar w:fldCharType="begin"/>
      </w:r>
      <w:r w:rsidRPr="00D52394">
        <w:rPr>
          <w:sz w:val="24"/>
          <w:szCs w:val="24"/>
        </w:rPr>
        <w:instrText xml:space="preserve"> SEQ Figure \* ARABIC </w:instrText>
      </w:r>
      <w:r w:rsidRPr="00D52394">
        <w:rPr>
          <w:sz w:val="24"/>
          <w:szCs w:val="24"/>
        </w:rPr>
        <w:fldChar w:fldCharType="separate"/>
      </w:r>
      <w:r w:rsidR="00A00D22">
        <w:rPr>
          <w:noProof/>
          <w:sz w:val="24"/>
          <w:szCs w:val="24"/>
        </w:rPr>
        <w:t>6</w:t>
      </w:r>
      <w:r w:rsidRPr="00D52394">
        <w:rPr>
          <w:sz w:val="24"/>
          <w:szCs w:val="24"/>
        </w:rPr>
        <w:fldChar w:fldCharType="end"/>
      </w:r>
      <w:r w:rsidRPr="00D52394">
        <w:rPr>
          <w:sz w:val="24"/>
          <w:szCs w:val="24"/>
        </w:rPr>
        <w:t xml:space="preserve">: </w:t>
      </w:r>
      <w:r w:rsidR="00D3342F">
        <w:rPr>
          <w:sz w:val="24"/>
          <w:szCs w:val="24"/>
        </w:rPr>
        <w:t>Spectral Interferogram: p</w:t>
      </w:r>
      <w:r w:rsidRPr="00D52394">
        <w:rPr>
          <w:sz w:val="24"/>
          <w:szCs w:val="24"/>
        </w:rPr>
        <w:t xml:space="preserve">ower </w:t>
      </w:r>
      <w:r w:rsidR="00D3342F">
        <w:rPr>
          <w:sz w:val="24"/>
          <w:szCs w:val="24"/>
        </w:rPr>
        <w:t>density</w:t>
      </w:r>
      <w:r w:rsidRPr="00D52394">
        <w:rPr>
          <w:sz w:val="24"/>
          <w:szCs w:val="24"/>
        </w:rPr>
        <w:t xml:space="preserve"> profile, a real result for the detection current as a function of wave number</w:t>
      </w:r>
      <w:bookmarkEnd w:id="12"/>
    </w:p>
    <w:p w14:paraId="251B34A0" w14:textId="2CEBBE51" w:rsidR="00CF0064" w:rsidRDefault="00D52394" w:rsidP="00A721F0">
      <w:pPr>
        <w:spacing w:line="480" w:lineRule="auto"/>
        <w:jc w:val="both"/>
        <w:rPr>
          <w:rFonts w:eastAsiaTheme="minorEastAsia"/>
          <w:szCs w:val="24"/>
        </w:rPr>
      </w:pPr>
      <w:r>
        <w:rPr>
          <w:rFonts w:eastAsiaTheme="minorEastAsia"/>
          <w:szCs w:val="24"/>
        </w:rPr>
        <w:tab/>
        <w:t xml:space="preserve">The power density profile </w:t>
      </w:r>
      <w:r w:rsidR="00031D29">
        <w:rPr>
          <w:rFonts w:eastAsiaTheme="minorEastAsia"/>
          <w:szCs w:val="24"/>
        </w:rPr>
        <w:t xml:space="preserve">is a function of wave number (k) and </w:t>
      </w:r>
      <w:r>
        <w:rPr>
          <w:rFonts w:eastAsiaTheme="minorEastAsia"/>
          <w:szCs w:val="24"/>
        </w:rPr>
        <w:t>consists of three terms</w:t>
      </w:r>
      <w:r w:rsidR="00F3700F">
        <w:rPr>
          <w:rFonts w:eastAsiaTheme="minorEastAsia"/>
          <w:szCs w:val="24"/>
        </w:rPr>
        <w:t xml:space="preserve">: 1) </w:t>
      </w:r>
      <w:r w:rsidR="00D3342F">
        <w:rPr>
          <w:rFonts w:eastAsiaTheme="minorEastAsia"/>
          <w:szCs w:val="24"/>
        </w:rPr>
        <w:t xml:space="preserve">the DC </w:t>
      </w:r>
      <w:r w:rsidR="00F3700F">
        <w:rPr>
          <w:rFonts w:eastAsiaTheme="minorEastAsia"/>
          <w:szCs w:val="24"/>
        </w:rPr>
        <w:t xml:space="preserve">signal, </w:t>
      </w:r>
      <w:r w:rsidR="00D3342F">
        <w:rPr>
          <w:rFonts w:eastAsiaTheme="minorEastAsia"/>
          <w:szCs w:val="24"/>
        </w:rPr>
        <w:t xml:space="preserve">which is path length independent and is </w:t>
      </w:r>
      <w:r w:rsidR="00F3700F">
        <w:rPr>
          <w:rFonts w:eastAsiaTheme="minorEastAsia"/>
          <w:szCs w:val="24"/>
        </w:rPr>
        <w:t xml:space="preserve">simply the reflectance </w:t>
      </w:r>
      <w:r w:rsidR="00D3342F">
        <w:rPr>
          <w:rFonts w:eastAsiaTheme="minorEastAsia"/>
          <w:szCs w:val="24"/>
        </w:rPr>
        <w:t xml:space="preserve">of the </w:t>
      </w:r>
      <w:r w:rsidR="00F3700F">
        <w:rPr>
          <w:rFonts w:eastAsiaTheme="minorEastAsia"/>
          <w:szCs w:val="24"/>
        </w:rPr>
        <w:t>source from reference and sample, 2) t</w:t>
      </w:r>
      <w:r w:rsidR="00D3342F">
        <w:rPr>
          <w:rFonts w:eastAsiaTheme="minorEastAsia"/>
          <w:szCs w:val="24"/>
        </w:rPr>
        <w:t>he cross-correlation terms</w:t>
      </w:r>
      <w:r w:rsidR="00F3700F">
        <w:rPr>
          <w:rFonts w:eastAsiaTheme="minorEastAsia"/>
          <w:szCs w:val="24"/>
        </w:rPr>
        <w:t>, which</w:t>
      </w:r>
      <w:r w:rsidR="00D3342F">
        <w:rPr>
          <w:rFonts w:eastAsiaTheme="minorEastAsia"/>
          <w:szCs w:val="24"/>
        </w:rPr>
        <w:t xml:space="preserve"> contain the </w:t>
      </w:r>
      <w:r w:rsidR="00E135BD">
        <w:rPr>
          <w:rFonts w:eastAsiaTheme="minorEastAsia"/>
          <w:szCs w:val="24"/>
        </w:rPr>
        <w:t xml:space="preserve">interference patterns between the reference beam and the </w:t>
      </w:r>
      <w:r w:rsidR="00F3700F">
        <w:rPr>
          <w:rFonts w:eastAsiaTheme="minorEastAsia"/>
          <w:szCs w:val="24"/>
        </w:rPr>
        <w:t xml:space="preserve">reflectance from </w:t>
      </w:r>
      <w:r w:rsidR="00E135BD">
        <w:rPr>
          <w:rFonts w:eastAsiaTheme="minorEastAsia"/>
          <w:szCs w:val="24"/>
        </w:rPr>
        <w:t xml:space="preserve">tissue layers </w:t>
      </w:r>
      <w:r w:rsidR="00F3700F">
        <w:rPr>
          <w:rFonts w:eastAsiaTheme="minorEastAsia"/>
          <w:szCs w:val="24"/>
        </w:rPr>
        <w:t xml:space="preserve">of </w:t>
      </w:r>
      <w:r w:rsidR="00E135BD">
        <w:rPr>
          <w:rFonts w:eastAsiaTheme="minorEastAsia"/>
          <w:szCs w:val="24"/>
        </w:rPr>
        <w:t>the sample</w:t>
      </w:r>
      <w:r w:rsidR="00F3700F">
        <w:rPr>
          <w:rFonts w:eastAsiaTheme="minorEastAsia"/>
          <w:szCs w:val="24"/>
        </w:rPr>
        <w:t>, and 3) t</w:t>
      </w:r>
      <w:r w:rsidR="00E135BD">
        <w:rPr>
          <w:rFonts w:eastAsiaTheme="minorEastAsia"/>
          <w:szCs w:val="24"/>
        </w:rPr>
        <w:t>he auto-correlation terms</w:t>
      </w:r>
      <w:r w:rsidR="00F3700F">
        <w:rPr>
          <w:rFonts w:eastAsiaTheme="minorEastAsia"/>
          <w:szCs w:val="24"/>
        </w:rPr>
        <w:t>, which</w:t>
      </w:r>
      <w:r w:rsidR="00E135BD">
        <w:rPr>
          <w:rFonts w:eastAsiaTheme="minorEastAsia"/>
          <w:szCs w:val="24"/>
        </w:rPr>
        <w:t xml:space="preserve"> represent interference within the sample beam between the discrete tissue layers. </w:t>
      </w:r>
    </w:p>
    <w:p w14:paraId="6AF0F2DA" w14:textId="07E859AB" w:rsidR="003828C5" w:rsidRDefault="003828C5" w:rsidP="00A721F0">
      <w:pPr>
        <w:spacing w:line="480" w:lineRule="auto"/>
        <w:jc w:val="both"/>
        <w:rPr>
          <w:rFonts w:eastAsiaTheme="minorEastAsia"/>
          <w:szCs w:val="24"/>
        </w:rPr>
      </w:pPr>
      <w:r>
        <w:rPr>
          <w:rFonts w:eastAsiaTheme="minorEastAsia"/>
          <w:szCs w:val="24"/>
        </w:rPr>
        <w:tab/>
        <w:t xml:space="preserve">The spectral interferogram is shown in </w:t>
      </w:r>
      <w:r w:rsidR="00C009A9">
        <w:rPr>
          <w:rFonts w:eastAsiaTheme="minorEastAsia"/>
          <w:szCs w:val="24"/>
        </w:rPr>
        <w:t>F</w:t>
      </w:r>
      <w:r>
        <w:rPr>
          <w:rFonts w:eastAsiaTheme="minorEastAsia"/>
          <w:szCs w:val="24"/>
        </w:rPr>
        <w:t xml:space="preserve">igure 7. This is the result for a perfect reference reflector </w:t>
      </w:r>
      <w:proofErr w:type="spellStart"/>
      <w:r>
        <w:rPr>
          <w:rFonts w:eastAsiaTheme="minorEastAsia"/>
          <w:szCs w:val="24"/>
        </w:rPr>
        <w:t>rR</w:t>
      </w:r>
      <w:proofErr w:type="spellEnd"/>
      <w:r>
        <w:rPr>
          <w:rFonts w:eastAsiaTheme="minorEastAsia"/>
          <w:szCs w:val="24"/>
        </w:rPr>
        <w:t xml:space="preserve"> = 1, and three discrete tissue layers rS1 = 0.1, rS2 = 0.15, and rS3 = 0.2. </w:t>
      </w:r>
      <w:r w:rsidR="001201C6">
        <w:rPr>
          <w:rFonts w:eastAsiaTheme="minorEastAsia"/>
          <w:szCs w:val="24"/>
        </w:rPr>
        <w:t>T</w:t>
      </w:r>
      <w:r>
        <w:rPr>
          <w:rFonts w:eastAsiaTheme="minorEastAsia"/>
          <w:szCs w:val="24"/>
        </w:rPr>
        <w:t xml:space="preserve">he reflectors are located at zS1 = 1 mm, zS2 = 1.25 mm, and zS3 = 1.5 mm. </w:t>
      </w:r>
      <w:r w:rsidR="001201C6">
        <w:rPr>
          <w:rFonts w:eastAsiaTheme="minorEastAsia"/>
          <w:szCs w:val="24"/>
        </w:rPr>
        <w:t xml:space="preserve">This is simulated data, shown to demonstrate the mathematics.  </w:t>
      </w:r>
    </w:p>
    <w:p w14:paraId="1B6112EB" w14:textId="5AF59BAC" w:rsidR="005618BF" w:rsidRDefault="00AC6B26" w:rsidP="00243E82">
      <w:pPr>
        <w:keepNext/>
        <w:spacing w:line="480" w:lineRule="auto"/>
        <w:jc w:val="center"/>
      </w:pPr>
      <w:r>
        <w:rPr>
          <w:noProof/>
        </w:rPr>
        <w:lastRenderedPageBreak/>
        <w:drawing>
          <wp:inline distT="0" distB="0" distL="0" distR="0" wp14:anchorId="1B61ED9A" wp14:editId="561893CC">
            <wp:extent cx="5334000" cy="4000500"/>
            <wp:effectExtent l="76200" t="76200" r="133350" b="133350"/>
            <wp:docPr id="33" name="Picture 3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pectral Interferogram Matlab.bmp"/>
                    <pic:cNvPicPr/>
                  </pic:nvPicPr>
                  <pic:blipFill>
                    <a:blip r:embed="rId14">
                      <a:extLst>
                        <a:ext uri="{28A0092B-C50C-407E-A947-70E740481C1C}">
                          <a14:useLocalDpi xmlns:a14="http://schemas.microsoft.com/office/drawing/2010/main" val="0"/>
                        </a:ext>
                      </a:extLst>
                    </a:blip>
                    <a:stretch>
                      <a:fillRect/>
                    </a:stretch>
                  </pic:blipFill>
                  <pic:spPr>
                    <a:xfrm>
                      <a:off x="0" y="0"/>
                      <a:ext cx="5334000" cy="400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11238A" w14:textId="56EF5860" w:rsidR="003D4491" w:rsidRDefault="005618BF" w:rsidP="00243E82">
      <w:pPr>
        <w:pStyle w:val="Caption"/>
        <w:spacing w:line="480" w:lineRule="auto"/>
        <w:jc w:val="both"/>
        <w:rPr>
          <w:rFonts w:eastAsiaTheme="minorEastAsia"/>
          <w:szCs w:val="24"/>
        </w:rPr>
      </w:pPr>
      <w:bookmarkStart w:id="13" w:name="_Toc532457310"/>
      <w:r w:rsidRPr="005618BF">
        <w:rPr>
          <w:sz w:val="24"/>
          <w:szCs w:val="24"/>
        </w:rPr>
        <w:t xml:space="preserve">Figure </w:t>
      </w:r>
      <w:r w:rsidRPr="005618BF">
        <w:rPr>
          <w:sz w:val="24"/>
          <w:szCs w:val="24"/>
        </w:rPr>
        <w:fldChar w:fldCharType="begin"/>
      </w:r>
      <w:r w:rsidRPr="005618BF">
        <w:rPr>
          <w:sz w:val="24"/>
          <w:szCs w:val="24"/>
        </w:rPr>
        <w:instrText xml:space="preserve"> SEQ Figure \* ARABIC </w:instrText>
      </w:r>
      <w:r w:rsidRPr="005618BF">
        <w:rPr>
          <w:sz w:val="24"/>
          <w:szCs w:val="24"/>
        </w:rPr>
        <w:fldChar w:fldCharType="separate"/>
      </w:r>
      <w:r w:rsidR="00A00D22">
        <w:rPr>
          <w:noProof/>
          <w:sz w:val="24"/>
          <w:szCs w:val="24"/>
        </w:rPr>
        <w:t>7</w:t>
      </w:r>
      <w:r w:rsidRPr="005618BF">
        <w:rPr>
          <w:sz w:val="24"/>
          <w:szCs w:val="24"/>
        </w:rPr>
        <w:fldChar w:fldCharType="end"/>
      </w:r>
      <w:r w:rsidRPr="005618BF">
        <w:rPr>
          <w:sz w:val="24"/>
          <w:szCs w:val="24"/>
        </w:rPr>
        <w:t>: Spectral Interferogram</w:t>
      </w:r>
      <w:r w:rsidR="00562B4B">
        <w:rPr>
          <w:sz w:val="24"/>
          <w:szCs w:val="24"/>
        </w:rPr>
        <w:t xml:space="preserve"> (power density profile</w:t>
      </w:r>
      <w:r w:rsidR="00DA6DF4">
        <w:rPr>
          <w:sz w:val="24"/>
          <w:szCs w:val="24"/>
        </w:rPr>
        <w:t xml:space="preserve">). This is the profile for </w:t>
      </w:r>
      <w:r w:rsidR="00AC6B26">
        <w:rPr>
          <w:sz w:val="24"/>
          <w:szCs w:val="24"/>
        </w:rPr>
        <w:t>three discrete reflectors with reflectance r</w:t>
      </w:r>
      <w:r w:rsidR="003828C5">
        <w:rPr>
          <w:sz w:val="24"/>
          <w:szCs w:val="24"/>
        </w:rPr>
        <w:t>S</w:t>
      </w:r>
      <w:r w:rsidR="00AC6B26">
        <w:rPr>
          <w:sz w:val="24"/>
          <w:szCs w:val="24"/>
        </w:rPr>
        <w:t>1 = 0.1, r</w:t>
      </w:r>
      <w:r w:rsidR="003828C5">
        <w:rPr>
          <w:sz w:val="24"/>
          <w:szCs w:val="24"/>
        </w:rPr>
        <w:t>S</w:t>
      </w:r>
      <w:r w:rsidR="00AC6B26">
        <w:rPr>
          <w:sz w:val="24"/>
          <w:szCs w:val="24"/>
        </w:rPr>
        <w:t>2 = 0.15, and r</w:t>
      </w:r>
      <w:r w:rsidR="003828C5">
        <w:rPr>
          <w:sz w:val="24"/>
          <w:szCs w:val="24"/>
        </w:rPr>
        <w:t>S</w:t>
      </w:r>
      <w:r w:rsidR="00AC6B26">
        <w:rPr>
          <w:sz w:val="24"/>
          <w:szCs w:val="24"/>
        </w:rPr>
        <w:t>3 = 0.2</w:t>
      </w:r>
      <w:r w:rsidR="00DA6DF4">
        <w:rPr>
          <w:sz w:val="24"/>
          <w:szCs w:val="24"/>
        </w:rPr>
        <w:t xml:space="preserve">. </w:t>
      </w:r>
      <w:r w:rsidR="00AC6B26">
        <w:rPr>
          <w:sz w:val="24"/>
          <w:szCs w:val="24"/>
        </w:rPr>
        <w:t>The locations of the reflectors are z</w:t>
      </w:r>
      <w:r w:rsidR="003828C5">
        <w:rPr>
          <w:sz w:val="24"/>
          <w:szCs w:val="24"/>
        </w:rPr>
        <w:t>S</w:t>
      </w:r>
      <w:r w:rsidR="00AC6B26">
        <w:rPr>
          <w:sz w:val="24"/>
          <w:szCs w:val="24"/>
        </w:rPr>
        <w:t>1 = 1 mm, z</w:t>
      </w:r>
      <w:r w:rsidR="003828C5">
        <w:rPr>
          <w:sz w:val="24"/>
          <w:szCs w:val="24"/>
        </w:rPr>
        <w:t>S</w:t>
      </w:r>
      <w:r w:rsidR="00AC6B26">
        <w:rPr>
          <w:sz w:val="24"/>
          <w:szCs w:val="24"/>
        </w:rPr>
        <w:t>2 = 1.25 mm, and z</w:t>
      </w:r>
      <w:r w:rsidR="003828C5">
        <w:rPr>
          <w:sz w:val="24"/>
          <w:szCs w:val="24"/>
        </w:rPr>
        <w:t>S</w:t>
      </w:r>
      <w:r w:rsidR="00AC6B26">
        <w:rPr>
          <w:sz w:val="24"/>
          <w:szCs w:val="24"/>
        </w:rPr>
        <w:t xml:space="preserve">3 = 1.5 mm. </w:t>
      </w:r>
      <w:r w:rsidR="003828C5">
        <w:rPr>
          <w:sz w:val="24"/>
          <w:szCs w:val="24"/>
        </w:rPr>
        <w:t>The reference mirror is a perfect reflector (</w:t>
      </w:r>
      <w:proofErr w:type="spellStart"/>
      <w:r w:rsidR="003828C5">
        <w:rPr>
          <w:sz w:val="24"/>
          <w:szCs w:val="24"/>
        </w:rPr>
        <w:t>rR</w:t>
      </w:r>
      <w:proofErr w:type="spellEnd"/>
      <w:r w:rsidR="003828C5">
        <w:rPr>
          <w:sz w:val="24"/>
          <w:szCs w:val="24"/>
        </w:rPr>
        <w:t xml:space="preserve"> = 1) at OPD = 0 mm. </w:t>
      </w:r>
      <w:r w:rsidR="003A7D16">
        <w:rPr>
          <w:sz w:val="24"/>
          <w:szCs w:val="24"/>
        </w:rPr>
        <w:t xml:space="preserve">Plot Generated in </w:t>
      </w:r>
      <w:proofErr w:type="spellStart"/>
      <w:r w:rsidR="003A7D16">
        <w:rPr>
          <w:sz w:val="24"/>
          <w:szCs w:val="24"/>
        </w:rPr>
        <w:t>Matlab</w:t>
      </w:r>
      <w:proofErr w:type="spellEnd"/>
      <w:r w:rsidR="003A7D16">
        <w:rPr>
          <w:sz w:val="24"/>
          <w:szCs w:val="24"/>
        </w:rPr>
        <w:t>.</w:t>
      </w:r>
      <w:bookmarkEnd w:id="13"/>
    </w:p>
    <w:p w14:paraId="7BBB3F3F" w14:textId="4E0C1DEF" w:rsidR="005029A2" w:rsidRDefault="005029A2" w:rsidP="00243E82">
      <w:pPr>
        <w:spacing w:line="480" w:lineRule="auto"/>
        <w:ind w:firstLine="576"/>
        <w:jc w:val="both"/>
        <w:rPr>
          <w:rFonts w:eastAsiaTheme="minorEastAsia"/>
          <w:szCs w:val="24"/>
        </w:rPr>
      </w:pPr>
      <w:r>
        <w:rPr>
          <w:rFonts w:eastAsiaTheme="minorEastAsia"/>
          <w:szCs w:val="24"/>
        </w:rPr>
        <w:t>Calculating the Fourier Transfor</w:t>
      </w:r>
      <w:r w:rsidR="00CF0064">
        <w:rPr>
          <w:rFonts w:eastAsiaTheme="minorEastAsia"/>
          <w:szCs w:val="24"/>
        </w:rPr>
        <w:t>m</w:t>
      </w:r>
      <w:r>
        <w:rPr>
          <w:rFonts w:eastAsiaTheme="minorEastAsia"/>
          <w:szCs w:val="24"/>
        </w:rPr>
        <w:t xml:space="preserve"> of the power density profile </w:t>
      </w:r>
      <w:r w:rsidR="00CF0064">
        <w:rPr>
          <w:rFonts w:eastAsiaTheme="minorEastAsia"/>
          <w:szCs w:val="24"/>
        </w:rPr>
        <w:t>returns the auto correlation function (Wiener-</w:t>
      </w:r>
      <w:proofErr w:type="spellStart"/>
      <w:r w:rsidR="00CF0064">
        <w:rPr>
          <w:rFonts w:eastAsiaTheme="minorEastAsia"/>
          <w:szCs w:val="24"/>
        </w:rPr>
        <w:t>Khinchin</w:t>
      </w:r>
      <w:proofErr w:type="spellEnd"/>
      <w:r w:rsidR="00CF0064">
        <w:rPr>
          <w:rFonts w:eastAsiaTheme="minorEastAsia"/>
          <w:szCs w:val="24"/>
        </w:rPr>
        <w:t xml:space="preserve"> Theorem) </w:t>
      </w:r>
      <w:sdt>
        <w:sdtPr>
          <w:rPr>
            <w:rFonts w:eastAsiaTheme="minorEastAsia"/>
            <w:szCs w:val="24"/>
          </w:rPr>
          <w:id w:val="21839507"/>
          <w:citation/>
        </w:sdtPr>
        <w:sdtEndPr/>
        <w:sdtContent>
          <w:r w:rsidR="00CF0064">
            <w:rPr>
              <w:rFonts w:eastAsiaTheme="minorEastAsia"/>
              <w:szCs w:val="24"/>
            </w:rPr>
            <w:fldChar w:fldCharType="begin"/>
          </w:r>
          <w:r w:rsidR="00CF0064">
            <w:rPr>
              <w:rFonts w:eastAsiaTheme="minorEastAsia"/>
              <w:szCs w:val="24"/>
            </w:rPr>
            <w:instrText xml:space="preserve"> CITATION Cha89 \l 1033 </w:instrText>
          </w:r>
          <w:r w:rsidR="00CF0064">
            <w:rPr>
              <w:rFonts w:eastAsiaTheme="minorEastAsia"/>
              <w:szCs w:val="24"/>
            </w:rPr>
            <w:fldChar w:fldCharType="separate"/>
          </w:r>
          <w:r w:rsidR="00CF0064" w:rsidRPr="00CF0064">
            <w:rPr>
              <w:rFonts w:eastAsiaTheme="minorEastAsia"/>
              <w:noProof/>
              <w:szCs w:val="24"/>
            </w:rPr>
            <w:t>(Chatfield, 1989)</w:t>
          </w:r>
          <w:r w:rsidR="00CF0064">
            <w:rPr>
              <w:rFonts w:eastAsiaTheme="minorEastAsia"/>
              <w:szCs w:val="24"/>
            </w:rPr>
            <w:fldChar w:fldCharType="end"/>
          </w:r>
        </w:sdtContent>
      </w:sdt>
      <w:r w:rsidR="00CF0064">
        <w:rPr>
          <w:rFonts w:eastAsiaTheme="minorEastAsia"/>
          <w:szCs w:val="24"/>
        </w:rPr>
        <w:t>, which is the depth profile of the tissue sample, also called an A-Scan</w:t>
      </w:r>
      <w:r w:rsidR="00E26A7A">
        <w:rPr>
          <w:rFonts w:eastAsiaTheme="minorEastAsia"/>
          <w:szCs w:val="24"/>
        </w:rPr>
        <w:t xml:space="preserve">. The </w:t>
      </w:r>
      <w:r w:rsidR="003E2E2F">
        <w:rPr>
          <w:rFonts w:eastAsiaTheme="minorEastAsia"/>
          <w:szCs w:val="24"/>
        </w:rPr>
        <w:t xml:space="preserve">irradiance </w:t>
      </w:r>
      <w:r w:rsidR="00E26A7A">
        <w:rPr>
          <w:rFonts w:eastAsiaTheme="minorEastAsia"/>
          <w:szCs w:val="24"/>
        </w:rPr>
        <w:t xml:space="preserve">of the A-Scan is a relative value, based upon the reflectivity of the reference mirror and the sum of reflected light from all tissue layers in the sample. Figure </w:t>
      </w:r>
      <w:r w:rsidR="003828C5">
        <w:rPr>
          <w:rFonts w:eastAsiaTheme="minorEastAsia"/>
          <w:szCs w:val="24"/>
        </w:rPr>
        <w:t>8</w:t>
      </w:r>
      <w:r w:rsidR="00E26A7A">
        <w:rPr>
          <w:rFonts w:eastAsiaTheme="minorEastAsia"/>
          <w:szCs w:val="24"/>
        </w:rPr>
        <w:t xml:space="preserve"> shows the A-Scan resulting from </w:t>
      </w:r>
      <w:r w:rsidR="003828C5">
        <w:rPr>
          <w:rFonts w:eastAsiaTheme="minorEastAsia"/>
          <w:szCs w:val="24"/>
        </w:rPr>
        <w:t xml:space="preserve">the </w:t>
      </w:r>
      <w:r w:rsidR="00DA2F2D">
        <w:rPr>
          <w:rFonts w:eastAsiaTheme="minorEastAsia"/>
          <w:szCs w:val="24"/>
        </w:rPr>
        <w:t xml:space="preserve">inverse </w:t>
      </w:r>
      <w:r w:rsidR="003828C5">
        <w:rPr>
          <w:rFonts w:eastAsiaTheme="minorEastAsia"/>
          <w:szCs w:val="24"/>
        </w:rPr>
        <w:t xml:space="preserve">Discrete Fourier Transform (DFT) of the spectral interferogram </w:t>
      </w:r>
      <w:r w:rsidR="00C009A9">
        <w:rPr>
          <w:rFonts w:eastAsiaTheme="minorEastAsia"/>
          <w:szCs w:val="24"/>
        </w:rPr>
        <w:t>from</w:t>
      </w:r>
      <w:r w:rsidR="003828C5">
        <w:rPr>
          <w:rFonts w:eastAsiaTheme="minorEastAsia"/>
          <w:szCs w:val="24"/>
        </w:rPr>
        <w:t xml:space="preserve"> </w:t>
      </w:r>
      <w:r w:rsidR="00C009A9">
        <w:rPr>
          <w:rFonts w:eastAsiaTheme="minorEastAsia"/>
          <w:szCs w:val="24"/>
        </w:rPr>
        <w:t>F</w:t>
      </w:r>
      <w:r w:rsidR="003828C5">
        <w:rPr>
          <w:rFonts w:eastAsiaTheme="minorEastAsia"/>
          <w:szCs w:val="24"/>
        </w:rPr>
        <w:t>igure 7</w:t>
      </w:r>
      <w:r w:rsidR="00D0183E">
        <w:rPr>
          <w:rFonts w:eastAsiaTheme="minorEastAsia"/>
          <w:szCs w:val="24"/>
        </w:rPr>
        <w:t>, providing the spa</w:t>
      </w:r>
      <w:r w:rsidR="00DA27D8">
        <w:rPr>
          <w:rFonts w:eastAsiaTheme="minorEastAsia"/>
          <w:szCs w:val="24"/>
        </w:rPr>
        <w:t>t</w:t>
      </w:r>
      <w:r w:rsidR="00D0183E">
        <w:rPr>
          <w:rFonts w:eastAsiaTheme="minorEastAsia"/>
          <w:szCs w:val="24"/>
        </w:rPr>
        <w:t>ial positions of each layer</w:t>
      </w:r>
      <w:r w:rsidR="00E26A7A">
        <w:rPr>
          <w:rFonts w:eastAsiaTheme="minorEastAsia"/>
          <w:szCs w:val="24"/>
        </w:rPr>
        <w:t>.</w:t>
      </w:r>
      <w:r w:rsidR="005A052C">
        <w:rPr>
          <w:rFonts w:eastAsiaTheme="minorEastAsia"/>
          <w:szCs w:val="24"/>
        </w:rPr>
        <w:t xml:space="preserve"> </w:t>
      </w:r>
    </w:p>
    <w:p w14:paraId="42B2C450" w14:textId="300254FA" w:rsidR="005618BF" w:rsidRDefault="0048769E" w:rsidP="00243E82">
      <w:pPr>
        <w:keepNext/>
        <w:spacing w:line="480" w:lineRule="auto"/>
        <w:jc w:val="center"/>
      </w:pPr>
      <w:r>
        <w:rPr>
          <w:noProof/>
          <w:sz w:val="16"/>
          <w:szCs w:val="16"/>
        </w:rPr>
        <w:lastRenderedPageBreak/>
        <w:drawing>
          <wp:inline distT="0" distB="0" distL="0" distR="0" wp14:anchorId="6482D734" wp14:editId="267E75EF">
            <wp:extent cx="5334000" cy="4000500"/>
            <wp:effectExtent l="76200" t="76200" r="133350" b="13335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Scan Matlab.bmp"/>
                    <pic:cNvPicPr/>
                  </pic:nvPicPr>
                  <pic:blipFill>
                    <a:blip r:embed="rId15">
                      <a:extLst>
                        <a:ext uri="{28A0092B-C50C-407E-A947-70E740481C1C}">
                          <a14:useLocalDpi xmlns:a14="http://schemas.microsoft.com/office/drawing/2010/main" val="0"/>
                        </a:ext>
                      </a:extLst>
                    </a:blip>
                    <a:stretch>
                      <a:fillRect/>
                    </a:stretch>
                  </pic:blipFill>
                  <pic:spPr>
                    <a:xfrm>
                      <a:off x="0" y="0"/>
                      <a:ext cx="5334000" cy="4000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F480EF" w14:textId="00156C72" w:rsidR="005618BF" w:rsidRPr="005618BF" w:rsidRDefault="005618BF" w:rsidP="00243E82">
      <w:pPr>
        <w:pStyle w:val="Caption"/>
        <w:spacing w:line="480" w:lineRule="auto"/>
        <w:jc w:val="both"/>
        <w:rPr>
          <w:rFonts w:eastAsiaTheme="minorEastAsia"/>
          <w:sz w:val="24"/>
          <w:szCs w:val="24"/>
        </w:rPr>
      </w:pPr>
      <w:bookmarkStart w:id="14" w:name="_Toc532457311"/>
      <w:r w:rsidRPr="005618BF">
        <w:rPr>
          <w:sz w:val="24"/>
          <w:szCs w:val="24"/>
        </w:rPr>
        <w:t xml:space="preserve">Figure </w:t>
      </w:r>
      <w:r w:rsidRPr="005618BF">
        <w:rPr>
          <w:sz w:val="24"/>
          <w:szCs w:val="24"/>
        </w:rPr>
        <w:fldChar w:fldCharType="begin"/>
      </w:r>
      <w:r w:rsidRPr="005618BF">
        <w:rPr>
          <w:sz w:val="24"/>
          <w:szCs w:val="24"/>
        </w:rPr>
        <w:instrText xml:space="preserve"> SEQ Figure \* ARABIC </w:instrText>
      </w:r>
      <w:r w:rsidRPr="005618BF">
        <w:rPr>
          <w:sz w:val="24"/>
          <w:szCs w:val="24"/>
        </w:rPr>
        <w:fldChar w:fldCharType="separate"/>
      </w:r>
      <w:r w:rsidR="00A00D22">
        <w:rPr>
          <w:noProof/>
          <w:sz w:val="24"/>
          <w:szCs w:val="24"/>
        </w:rPr>
        <w:t>8</w:t>
      </w:r>
      <w:r w:rsidRPr="005618BF">
        <w:rPr>
          <w:sz w:val="24"/>
          <w:szCs w:val="24"/>
        </w:rPr>
        <w:fldChar w:fldCharType="end"/>
      </w:r>
      <w:r w:rsidRPr="005618BF">
        <w:rPr>
          <w:sz w:val="24"/>
          <w:szCs w:val="24"/>
        </w:rPr>
        <w:t>: A-Scan</w:t>
      </w:r>
      <w:r w:rsidR="003A7D16">
        <w:rPr>
          <w:sz w:val="24"/>
          <w:szCs w:val="24"/>
        </w:rPr>
        <w:t xml:space="preserve">, the result of calculating the inverse </w:t>
      </w:r>
      <w:r w:rsidR="00DA2F2D">
        <w:rPr>
          <w:sz w:val="24"/>
          <w:szCs w:val="24"/>
        </w:rPr>
        <w:t>DFT</w:t>
      </w:r>
      <w:r w:rsidR="003A7D16">
        <w:rPr>
          <w:sz w:val="24"/>
          <w:szCs w:val="24"/>
        </w:rPr>
        <w:t xml:space="preserve"> of the Spectral Interferogram</w:t>
      </w:r>
      <w:r w:rsidR="0048769E">
        <w:rPr>
          <w:sz w:val="24"/>
          <w:szCs w:val="24"/>
        </w:rPr>
        <w:t xml:space="preserve"> in </w:t>
      </w:r>
      <w:r w:rsidR="00C009A9">
        <w:rPr>
          <w:sz w:val="24"/>
          <w:szCs w:val="24"/>
        </w:rPr>
        <w:t>F</w:t>
      </w:r>
      <w:r w:rsidR="0048769E">
        <w:rPr>
          <w:sz w:val="24"/>
          <w:szCs w:val="24"/>
        </w:rPr>
        <w:t>igure 7</w:t>
      </w:r>
      <w:r w:rsidRPr="005618BF">
        <w:rPr>
          <w:sz w:val="24"/>
          <w:szCs w:val="24"/>
        </w:rPr>
        <w:t xml:space="preserve">. </w:t>
      </w:r>
      <w:r w:rsidR="0048769E">
        <w:rPr>
          <w:sz w:val="24"/>
          <w:szCs w:val="24"/>
        </w:rPr>
        <w:t>A peak appears for each discrete tissue layer, and the height of each peak corresponds to the reflectivity of the tissue layer.</w:t>
      </w:r>
      <w:r w:rsidR="003A7D16">
        <w:rPr>
          <w:sz w:val="24"/>
          <w:szCs w:val="24"/>
        </w:rPr>
        <w:t xml:space="preserve"> </w:t>
      </w:r>
      <w:r w:rsidR="00F4021B">
        <w:rPr>
          <w:sz w:val="24"/>
          <w:szCs w:val="24"/>
        </w:rPr>
        <w:t>Autocorrelation terms are weaker and appear closer to OPD = 0.</w:t>
      </w:r>
      <w:r w:rsidR="00D0183E">
        <w:rPr>
          <w:sz w:val="24"/>
          <w:szCs w:val="24"/>
        </w:rPr>
        <w:t xml:space="preserve"> Note that autocorrelation terms for zS1-zS2 and zS2-zS3 are both at +/- 0.25 mm because the OPD difference is the same.</w:t>
      </w:r>
      <w:r w:rsidR="00F4021B">
        <w:rPr>
          <w:sz w:val="24"/>
          <w:szCs w:val="24"/>
        </w:rPr>
        <w:t xml:space="preserve"> </w:t>
      </w:r>
      <w:r w:rsidR="003A7D16">
        <w:rPr>
          <w:sz w:val="24"/>
          <w:szCs w:val="24"/>
        </w:rPr>
        <w:t xml:space="preserve">Plot Generated in </w:t>
      </w:r>
      <w:proofErr w:type="spellStart"/>
      <w:r w:rsidR="003A7D16">
        <w:rPr>
          <w:sz w:val="24"/>
          <w:szCs w:val="24"/>
        </w:rPr>
        <w:t>Matlab</w:t>
      </w:r>
      <w:proofErr w:type="spellEnd"/>
      <w:r w:rsidR="003A7D16">
        <w:rPr>
          <w:sz w:val="24"/>
          <w:szCs w:val="24"/>
        </w:rPr>
        <w:t>.</w:t>
      </w:r>
      <w:bookmarkEnd w:id="14"/>
    </w:p>
    <w:p w14:paraId="01A7BA58" w14:textId="07B1C515" w:rsidR="004D27A5" w:rsidRDefault="00E135BD" w:rsidP="00243E82">
      <w:pPr>
        <w:spacing w:line="480" w:lineRule="auto"/>
        <w:jc w:val="both"/>
        <w:rPr>
          <w:rFonts w:eastAsiaTheme="minorEastAsia"/>
          <w:szCs w:val="24"/>
        </w:rPr>
      </w:pPr>
      <w:r>
        <w:rPr>
          <w:rFonts w:eastAsiaTheme="minorEastAsia"/>
          <w:szCs w:val="24"/>
        </w:rPr>
        <w:tab/>
      </w:r>
      <w:r w:rsidR="00F64F3E">
        <w:rPr>
          <w:rFonts w:eastAsiaTheme="minorEastAsia"/>
          <w:szCs w:val="24"/>
        </w:rPr>
        <w:t>The brightest reflector, zS3</w:t>
      </w:r>
      <w:r w:rsidR="00CA59A0">
        <w:rPr>
          <w:rFonts w:eastAsiaTheme="minorEastAsia"/>
          <w:szCs w:val="24"/>
        </w:rPr>
        <w:t xml:space="preserve"> at OPD 1.5 mm</w:t>
      </w:r>
      <w:r w:rsidR="00F64F3E">
        <w:rPr>
          <w:rFonts w:eastAsiaTheme="minorEastAsia"/>
          <w:szCs w:val="24"/>
        </w:rPr>
        <w:t>, has the tallest peak in the A-Scan</w:t>
      </w:r>
      <w:r w:rsidR="00CA59A0">
        <w:rPr>
          <w:rFonts w:eastAsiaTheme="minorEastAsia"/>
          <w:szCs w:val="24"/>
        </w:rPr>
        <w:t xml:space="preserve">, as expected. </w:t>
      </w:r>
      <w:r w:rsidR="004D27A5">
        <w:rPr>
          <w:rFonts w:eastAsiaTheme="minorEastAsia"/>
          <w:szCs w:val="24"/>
        </w:rPr>
        <w:t xml:space="preserve">The FFT operation generates </w:t>
      </w:r>
      <w:r w:rsidR="00984563">
        <w:rPr>
          <w:rFonts w:eastAsiaTheme="minorEastAsia"/>
          <w:szCs w:val="24"/>
        </w:rPr>
        <w:t>p</w:t>
      </w:r>
      <w:r w:rsidR="004D27A5">
        <w:rPr>
          <w:rFonts w:eastAsiaTheme="minorEastAsia"/>
          <w:szCs w:val="24"/>
        </w:rPr>
        <w:t xml:space="preserve">ositive and negative </w:t>
      </w:r>
      <w:r w:rsidR="00004CA7">
        <w:rPr>
          <w:rFonts w:eastAsiaTheme="minorEastAsia"/>
          <w:szCs w:val="24"/>
        </w:rPr>
        <w:t>spa</w:t>
      </w:r>
      <w:r w:rsidR="000A3EAF">
        <w:rPr>
          <w:rFonts w:eastAsiaTheme="minorEastAsia"/>
          <w:szCs w:val="24"/>
        </w:rPr>
        <w:t>t</w:t>
      </w:r>
      <w:r w:rsidR="00004CA7">
        <w:rPr>
          <w:rFonts w:eastAsiaTheme="minorEastAsia"/>
          <w:szCs w:val="24"/>
        </w:rPr>
        <w:t>ial</w:t>
      </w:r>
      <w:r w:rsidR="004D27A5">
        <w:rPr>
          <w:rFonts w:eastAsiaTheme="minorEastAsia"/>
          <w:szCs w:val="24"/>
        </w:rPr>
        <w:t xml:space="preserve"> values</w:t>
      </w:r>
      <w:r w:rsidR="00004CA7">
        <w:rPr>
          <w:rFonts w:eastAsiaTheme="minorEastAsia"/>
          <w:szCs w:val="24"/>
        </w:rPr>
        <w:t>;</w:t>
      </w:r>
      <w:r w:rsidR="004D27A5">
        <w:rPr>
          <w:rFonts w:eastAsiaTheme="minorEastAsia"/>
          <w:szCs w:val="24"/>
        </w:rPr>
        <w:t xml:space="preserve"> the depth profile we are interested in is only the positive range, while the negative values are mirror image artifacts which can be discarded. </w:t>
      </w:r>
    </w:p>
    <w:p w14:paraId="0777264A" w14:textId="5879135E" w:rsidR="003828C5" w:rsidRDefault="003828C5" w:rsidP="00243E82">
      <w:pPr>
        <w:spacing w:line="480" w:lineRule="auto"/>
        <w:jc w:val="both"/>
        <w:rPr>
          <w:rFonts w:eastAsiaTheme="minorEastAsia"/>
          <w:szCs w:val="24"/>
        </w:rPr>
      </w:pPr>
      <w:r>
        <w:rPr>
          <w:rFonts w:eastAsiaTheme="minorEastAsia"/>
          <w:szCs w:val="24"/>
        </w:rPr>
        <w:lastRenderedPageBreak/>
        <w:tab/>
        <w:t>Arranging in software a series of A-Scans</w:t>
      </w:r>
      <w:r w:rsidR="00F66900">
        <w:rPr>
          <w:rFonts w:eastAsiaTheme="minorEastAsia"/>
          <w:szCs w:val="24"/>
        </w:rPr>
        <w:t>,</w:t>
      </w:r>
      <w:r>
        <w:rPr>
          <w:rFonts w:eastAsiaTheme="minorEastAsia"/>
          <w:szCs w:val="24"/>
        </w:rPr>
        <w:t xml:space="preserve"> obtained while scanning the sample beam over the tissue, creates a cross-sectional image of the tissue called a B-Scan </w:t>
      </w:r>
      <w:sdt>
        <w:sdtPr>
          <w:rPr>
            <w:rFonts w:eastAsiaTheme="minorEastAsia"/>
            <w:szCs w:val="24"/>
          </w:rPr>
          <w:id w:val="1950819858"/>
          <w:citation/>
        </w:sdtPr>
        <w:sdtEndPr/>
        <w:sdtContent>
          <w:r>
            <w:rPr>
              <w:rFonts w:eastAsiaTheme="minorEastAsia"/>
              <w:szCs w:val="24"/>
            </w:rPr>
            <w:fldChar w:fldCharType="begin"/>
          </w:r>
          <w:r>
            <w:rPr>
              <w:rFonts w:eastAsiaTheme="minorEastAsia"/>
              <w:szCs w:val="24"/>
            </w:rPr>
            <w:instrText xml:space="preserve">CITATION Wol15 \l 1033 </w:instrText>
          </w:r>
          <w:r>
            <w:rPr>
              <w:rFonts w:eastAsiaTheme="minorEastAsia"/>
              <w:szCs w:val="24"/>
            </w:rPr>
            <w:fldChar w:fldCharType="separate"/>
          </w:r>
          <w:r w:rsidRPr="00204524">
            <w:rPr>
              <w:rFonts w:eastAsiaTheme="minorEastAsia"/>
              <w:noProof/>
              <w:szCs w:val="24"/>
            </w:rPr>
            <w:t>(Drexler, 2015)</w:t>
          </w:r>
          <w:r>
            <w:rPr>
              <w:rFonts w:eastAsiaTheme="minorEastAsia"/>
              <w:szCs w:val="24"/>
            </w:rPr>
            <w:fldChar w:fldCharType="end"/>
          </w:r>
        </w:sdtContent>
      </w:sdt>
      <w:r>
        <w:rPr>
          <w:rFonts w:eastAsiaTheme="minorEastAsia"/>
          <w:szCs w:val="24"/>
        </w:rPr>
        <w:t xml:space="preserve">. </w:t>
      </w:r>
      <w:r w:rsidR="00252FD5">
        <w:rPr>
          <w:rFonts w:eastAsiaTheme="minorEastAsia"/>
          <w:szCs w:val="24"/>
        </w:rPr>
        <w:t>Each column of a B-Scan is an A-Scan</w:t>
      </w:r>
      <w:r w:rsidR="00C31CEE">
        <w:rPr>
          <w:rFonts w:eastAsiaTheme="minorEastAsia"/>
          <w:szCs w:val="24"/>
        </w:rPr>
        <w:t>, with new A-Scans added as columns to the right side of the B-Scan image and all other data shifted to the left</w:t>
      </w:r>
      <w:r w:rsidR="00252FD5">
        <w:rPr>
          <w:rFonts w:eastAsiaTheme="minorEastAsia"/>
          <w:szCs w:val="24"/>
        </w:rPr>
        <w:t xml:space="preserve">. This process is shown in detail in </w:t>
      </w:r>
      <w:r w:rsidR="00C31CEE">
        <w:rPr>
          <w:rFonts w:eastAsiaTheme="minorEastAsia"/>
          <w:szCs w:val="24"/>
        </w:rPr>
        <w:t>S</w:t>
      </w:r>
      <w:r>
        <w:rPr>
          <w:rFonts w:eastAsiaTheme="minorEastAsia"/>
          <w:szCs w:val="24"/>
        </w:rPr>
        <w:t>ection 4.5.</w:t>
      </w:r>
    </w:p>
    <w:p w14:paraId="1D4F1037" w14:textId="1EC188BF" w:rsidR="008F3312" w:rsidRDefault="008F3312" w:rsidP="004D27A5">
      <w:pPr>
        <w:spacing w:line="480" w:lineRule="auto"/>
        <w:ind w:firstLine="576"/>
        <w:jc w:val="both"/>
        <w:rPr>
          <w:rFonts w:eastAsiaTheme="minorEastAsia"/>
          <w:szCs w:val="24"/>
        </w:rPr>
      </w:pPr>
      <w:r>
        <w:rPr>
          <w:rFonts w:eastAsiaTheme="minorEastAsia"/>
          <w:szCs w:val="24"/>
        </w:rPr>
        <w:t>The original version of OCT imaging, referred to as Time Domain OCT, required movement of the reference arm to construct th</w:t>
      </w:r>
      <w:r w:rsidR="00584B16">
        <w:rPr>
          <w:rFonts w:eastAsiaTheme="minorEastAsia"/>
          <w:szCs w:val="24"/>
        </w:rPr>
        <w:t>e</w:t>
      </w:r>
      <w:r>
        <w:rPr>
          <w:rFonts w:eastAsiaTheme="minorEastAsia"/>
          <w:szCs w:val="24"/>
        </w:rPr>
        <w:t xml:space="preserve"> power density profile </w:t>
      </w:r>
      <w:sdt>
        <w:sdtPr>
          <w:rPr>
            <w:rFonts w:eastAsiaTheme="minorEastAsia"/>
            <w:szCs w:val="24"/>
          </w:rPr>
          <w:id w:val="1156029991"/>
          <w:citation/>
        </w:sdtPr>
        <w:sdtEndPr/>
        <w:sdtContent>
          <w:r>
            <w:rPr>
              <w:rFonts w:eastAsiaTheme="minorEastAsia"/>
              <w:szCs w:val="24"/>
            </w:rPr>
            <w:fldChar w:fldCharType="begin"/>
          </w:r>
          <w:r w:rsidR="00204524">
            <w:rPr>
              <w:rFonts w:eastAsiaTheme="minorEastAsia"/>
              <w:szCs w:val="24"/>
            </w:rPr>
            <w:instrText xml:space="preserve">CITATION Hua91 \l 1033 </w:instrText>
          </w:r>
          <w:r>
            <w:rPr>
              <w:rFonts w:eastAsiaTheme="minorEastAsia"/>
              <w:szCs w:val="24"/>
            </w:rPr>
            <w:fldChar w:fldCharType="separate"/>
          </w:r>
          <w:r w:rsidR="00204524" w:rsidRPr="00204524">
            <w:rPr>
              <w:rFonts w:eastAsiaTheme="minorEastAsia"/>
              <w:noProof/>
              <w:szCs w:val="24"/>
            </w:rPr>
            <w:t>(Huang, 1991)</w:t>
          </w:r>
          <w:r>
            <w:rPr>
              <w:rFonts w:eastAsiaTheme="minorEastAsia"/>
              <w:szCs w:val="24"/>
            </w:rPr>
            <w:fldChar w:fldCharType="end"/>
          </w:r>
        </w:sdtContent>
      </w:sdt>
      <w:r>
        <w:rPr>
          <w:rFonts w:eastAsiaTheme="minorEastAsia"/>
          <w:szCs w:val="24"/>
        </w:rPr>
        <w:t xml:space="preserve">. This movement took time and limited the possible implementations of OCT imaging. The development of Fourier Domain OCT </w:t>
      </w:r>
      <w:r w:rsidR="00F3700F">
        <w:rPr>
          <w:rFonts w:eastAsiaTheme="minorEastAsia"/>
          <w:szCs w:val="24"/>
        </w:rPr>
        <w:t>negated the need for reference arm scanning, at the expense of requiring a swept laser source or a broadband source with a spectrometer detector, as well as the need to perform a Fourier transform</w:t>
      </w:r>
      <w:r>
        <w:rPr>
          <w:rFonts w:eastAsiaTheme="minorEastAsia"/>
          <w:szCs w:val="24"/>
        </w:rPr>
        <w:t xml:space="preserve">, allowing for real time imaging </w:t>
      </w:r>
      <w:sdt>
        <w:sdtPr>
          <w:rPr>
            <w:rFonts w:eastAsiaTheme="minorEastAsia"/>
            <w:szCs w:val="24"/>
          </w:rPr>
          <w:id w:val="73175217"/>
          <w:citation/>
        </w:sdtPr>
        <w:sdtEndPr/>
        <w:sdtContent>
          <w:r>
            <w:rPr>
              <w:rFonts w:eastAsiaTheme="minorEastAsia"/>
              <w:szCs w:val="24"/>
            </w:rPr>
            <w:fldChar w:fldCharType="begin"/>
          </w:r>
          <w:r w:rsidR="00FA50E1">
            <w:rPr>
              <w:rFonts w:eastAsiaTheme="minorEastAsia"/>
              <w:szCs w:val="24"/>
            </w:rPr>
            <w:instrText xml:space="preserve">CITATION Mic03 \l 1033 </w:instrText>
          </w:r>
          <w:r>
            <w:rPr>
              <w:rFonts w:eastAsiaTheme="minorEastAsia"/>
              <w:szCs w:val="24"/>
            </w:rPr>
            <w:fldChar w:fldCharType="separate"/>
          </w:r>
          <w:r w:rsidR="00FA50E1" w:rsidRPr="00FA50E1">
            <w:rPr>
              <w:rFonts w:eastAsiaTheme="minorEastAsia"/>
              <w:noProof/>
              <w:szCs w:val="24"/>
            </w:rPr>
            <w:t>(Choma, 2003)</w:t>
          </w:r>
          <w:r>
            <w:rPr>
              <w:rFonts w:eastAsiaTheme="minorEastAsia"/>
              <w:szCs w:val="24"/>
            </w:rPr>
            <w:fldChar w:fldCharType="end"/>
          </w:r>
        </w:sdtContent>
      </w:sdt>
      <w:r w:rsidR="00EC7CC7">
        <w:rPr>
          <w:rFonts w:eastAsiaTheme="minorEastAsia"/>
          <w:szCs w:val="24"/>
        </w:rPr>
        <w:t>.</w:t>
      </w:r>
    </w:p>
    <w:p w14:paraId="70D84E6A" w14:textId="5BF36544" w:rsidR="00CF0064" w:rsidRDefault="00435F3B" w:rsidP="00A721F0">
      <w:pPr>
        <w:spacing w:line="480" w:lineRule="auto"/>
        <w:ind w:firstLine="576"/>
        <w:jc w:val="both"/>
        <w:rPr>
          <w:rFonts w:eastAsiaTheme="minorEastAsia"/>
          <w:szCs w:val="24"/>
        </w:rPr>
      </w:pPr>
      <w:r>
        <w:rPr>
          <w:rFonts w:eastAsiaTheme="minorEastAsia"/>
          <w:szCs w:val="24"/>
        </w:rPr>
        <w:t>In Swept So</w:t>
      </w:r>
      <w:r w:rsidR="003605DC">
        <w:rPr>
          <w:rFonts w:eastAsiaTheme="minorEastAsia"/>
          <w:szCs w:val="24"/>
        </w:rPr>
        <w:t>urce OCT imaging, the low coherence</w:t>
      </w:r>
      <w:r w:rsidR="00FD7D82">
        <w:rPr>
          <w:rFonts w:eastAsiaTheme="minorEastAsia"/>
          <w:szCs w:val="24"/>
        </w:rPr>
        <w:t xml:space="preserve"> white</w:t>
      </w:r>
      <w:r w:rsidR="003605DC">
        <w:rPr>
          <w:rFonts w:eastAsiaTheme="minorEastAsia"/>
          <w:szCs w:val="24"/>
        </w:rPr>
        <w:t xml:space="preserve"> light source</w:t>
      </w:r>
      <w:r w:rsidR="00F3700F">
        <w:rPr>
          <w:rFonts w:eastAsiaTheme="minorEastAsia"/>
          <w:szCs w:val="24"/>
        </w:rPr>
        <w:t xml:space="preserve"> used in time domain OCT</w:t>
      </w:r>
      <w:r w:rsidR="003605DC">
        <w:rPr>
          <w:rFonts w:eastAsiaTheme="minorEastAsia"/>
          <w:szCs w:val="24"/>
        </w:rPr>
        <w:t xml:space="preserve"> is replace</w:t>
      </w:r>
      <w:r w:rsidR="00730835">
        <w:rPr>
          <w:rFonts w:eastAsiaTheme="minorEastAsia"/>
          <w:szCs w:val="24"/>
        </w:rPr>
        <w:t>d</w:t>
      </w:r>
      <w:r w:rsidR="003605DC">
        <w:rPr>
          <w:rFonts w:eastAsiaTheme="minorEastAsia"/>
          <w:szCs w:val="24"/>
        </w:rPr>
        <w:t xml:space="preserve"> with a sweeping laser</w:t>
      </w:r>
      <w:r w:rsidR="004074FB">
        <w:rPr>
          <w:rFonts w:eastAsiaTheme="minorEastAsia"/>
          <w:szCs w:val="24"/>
        </w:rPr>
        <w:t xml:space="preserve"> which emits </w:t>
      </w:r>
      <w:r w:rsidR="00FD7D82">
        <w:rPr>
          <w:rFonts w:eastAsiaTheme="minorEastAsia"/>
          <w:szCs w:val="24"/>
        </w:rPr>
        <w:t xml:space="preserve">near infrared </w:t>
      </w:r>
      <w:r w:rsidR="00F3700F">
        <w:rPr>
          <w:rFonts w:eastAsiaTheme="minorEastAsia"/>
          <w:szCs w:val="24"/>
        </w:rPr>
        <w:t>light</w:t>
      </w:r>
      <w:r w:rsidR="00FD7D82">
        <w:rPr>
          <w:rFonts w:eastAsiaTheme="minorEastAsia"/>
          <w:szCs w:val="24"/>
        </w:rPr>
        <w:t xml:space="preserve">, </w:t>
      </w:r>
      <w:r w:rsidR="00F3700F">
        <w:rPr>
          <w:rFonts w:eastAsiaTheme="minorEastAsia"/>
          <w:szCs w:val="24"/>
        </w:rPr>
        <w:t xml:space="preserve">often </w:t>
      </w:r>
      <w:r w:rsidR="00FD7D82">
        <w:rPr>
          <w:rFonts w:eastAsiaTheme="minorEastAsia"/>
          <w:szCs w:val="24"/>
        </w:rPr>
        <w:t xml:space="preserve">centered at 1300 nm, </w:t>
      </w:r>
      <w:r w:rsidR="00172E5B">
        <w:rPr>
          <w:rFonts w:eastAsiaTheme="minorEastAsia"/>
          <w:szCs w:val="24"/>
        </w:rPr>
        <w:t>with a narrow instantaneous bandwidth</w:t>
      </w:r>
      <w:r w:rsidR="00FD28B3">
        <w:rPr>
          <w:rFonts w:eastAsiaTheme="minorEastAsia"/>
          <w:szCs w:val="24"/>
        </w:rPr>
        <w:t xml:space="preserve"> </w:t>
      </w:r>
      <w:sdt>
        <w:sdtPr>
          <w:rPr>
            <w:rFonts w:eastAsiaTheme="minorEastAsia"/>
            <w:szCs w:val="24"/>
          </w:rPr>
          <w:id w:val="407508220"/>
          <w:citation/>
        </w:sdtPr>
        <w:sdtEndPr/>
        <w:sdtContent>
          <w:r w:rsidR="00FD28B3">
            <w:rPr>
              <w:rFonts w:eastAsiaTheme="minorEastAsia"/>
              <w:szCs w:val="24"/>
            </w:rPr>
            <w:fldChar w:fldCharType="begin"/>
          </w:r>
          <w:r w:rsidR="00942C35">
            <w:rPr>
              <w:rFonts w:eastAsiaTheme="minorEastAsia"/>
              <w:szCs w:val="24"/>
            </w:rPr>
            <w:instrText xml:space="preserve">CITATION Pod12 \l 1033 </w:instrText>
          </w:r>
          <w:r w:rsidR="00FD28B3">
            <w:rPr>
              <w:rFonts w:eastAsiaTheme="minorEastAsia"/>
              <w:szCs w:val="24"/>
            </w:rPr>
            <w:fldChar w:fldCharType="separate"/>
          </w:r>
          <w:r w:rsidR="00942C35" w:rsidRPr="00942C35">
            <w:rPr>
              <w:rFonts w:eastAsiaTheme="minorEastAsia"/>
              <w:noProof/>
              <w:szCs w:val="24"/>
            </w:rPr>
            <w:t>(Podoleanu, 2012)</w:t>
          </w:r>
          <w:r w:rsidR="00FD28B3">
            <w:rPr>
              <w:rFonts w:eastAsiaTheme="minorEastAsia"/>
              <w:szCs w:val="24"/>
            </w:rPr>
            <w:fldChar w:fldCharType="end"/>
          </w:r>
        </w:sdtContent>
      </w:sdt>
      <w:r w:rsidR="003605DC">
        <w:rPr>
          <w:rFonts w:eastAsiaTheme="minorEastAsia"/>
          <w:szCs w:val="24"/>
        </w:rPr>
        <w:t>. The</w:t>
      </w:r>
      <w:r w:rsidR="004074FB">
        <w:rPr>
          <w:rFonts w:eastAsiaTheme="minorEastAsia"/>
          <w:szCs w:val="24"/>
        </w:rPr>
        <w:t xml:space="preserve"> resulting</w:t>
      </w:r>
      <w:r w:rsidR="003605DC">
        <w:rPr>
          <w:rFonts w:eastAsiaTheme="minorEastAsia"/>
          <w:szCs w:val="24"/>
        </w:rPr>
        <w:t xml:space="preserve"> power spectral density profil</w:t>
      </w:r>
      <w:r w:rsidR="001B3D17">
        <w:rPr>
          <w:rFonts w:eastAsiaTheme="minorEastAsia"/>
          <w:szCs w:val="24"/>
        </w:rPr>
        <w:t xml:space="preserve">e </w:t>
      </w:r>
      <w:r w:rsidR="00E6716D">
        <w:rPr>
          <w:rFonts w:eastAsiaTheme="minorEastAsia"/>
          <w:szCs w:val="24"/>
        </w:rPr>
        <w:t>may be similar to a broadband source</w:t>
      </w:r>
      <w:r w:rsidR="00730835">
        <w:rPr>
          <w:rFonts w:eastAsiaTheme="minorEastAsia"/>
          <w:szCs w:val="24"/>
        </w:rPr>
        <w:t xml:space="preserve">, but data </w:t>
      </w:r>
      <w:r w:rsidR="00172E5B">
        <w:rPr>
          <w:rFonts w:eastAsiaTheme="minorEastAsia"/>
          <w:szCs w:val="24"/>
        </w:rPr>
        <w:t>is</w:t>
      </w:r>
      <w:r w:rsidR="00730835">
        <w:rPr>
          <w:rFonts w:eastAsiaTheme="minorEastAsia"/>
          <w:szCs w:val="24"/>
        </w:rPr>
        <w:t xml:space="preserve"> gathered as the laser sweeps </w:t>
      </w:r>
      <w:r w:rsidR="00FD7D82">
        <w:rPr>
          <w:rFonts w:eastAsiaTheme="minorEastAsia"/>
          <w:szCs w:val="24"/>
        </w:rPr>
        <w:t>through</w:t>
      </w:r>
      <w:r w:rsidR="00730835">
        <w:rPr>
          <w:rFonts w:eastAsiaTheme="minorEastAsia"/>
          <w:szCs w:val="24"/>
        </w:rPr>
        <w:t xml:space="preserve"> </w:t>
      </w:r>
      <w:r w:rsidR="00FD7D82">
        <w:rPr>
          <w:rFonts w:eastAsiaTheme="minorEastAsia"/>
          <w:szCs w:val="24"/>
        </w:rPr>
        <w:t>the spectral bandwidth</w:t>
      </w:r>
      <w:r w:rsidR="004074FB">
        <w:rPr>
          <w:rFonts w:eastAsiaTheme="minorEastAsia"/>
          <w:szCs w:val="24"/>
        </w:rPr>
        <w:t xml:space="preserve"> and </w:t>
      </w:r>
      <w:r w:rsidR="00172E5B">
        <w:rPr>
          <w:rFonts w:eastAsiaTheme="minorEastAsia"/>
          <w:szCs w:val="24"/>
        </w:rPr>
        <w:t>the profile</w:t>
      </w:r>
      <w:r w:rsidR="00E6716D">
        <w:rPr>
          <w:rFonts w:eastAsiaTheme="minorEastAsia"/>
          <w:szCs w:val="24"/>
        </w:rPr>
        <w:t xml:space="preserve"> (A-scan)</w:t>
      </w:r>
      <w:r w:rsidR="00172E5B">
        <w:rPr>
          <w:rFonts w:eastAsiaTheme="minorEastAsia"/>
          <w:szCs w:val="24"/>
        </w:rPr>
        <w:t xml:space="preserve"> is </w:t>
      </w:r>
      <w:r w:rsidR="004074FB">
        <w:rPr>
          <w:rFonts w:eastAsiaTheme="minorEastAsia"/>
          <w:szCs w:val="24"/>
        </w:rPr>
        <w:t>reconstructed in software</w:t>
      </w:r>
      <w:r w:rsidR="00172E5B">
        <w:rPr>
          <w:rFonts w:eastAsiaTheme="minorEastAsia"/>
          <w:szCs w:val="24"/>
        </w:rPr>
        <w:t xml:space="preserve"> </w:t>
      </w:r>
      <w:sdt>
        <w:sdtPr>
          <w:rPr>
            <w:rFonts w:eastAsiaTheme="minorEastAsia"/>
            <w:szCs w:val="24"/>
          </w:rPr>
          <w:id w:val="717546643"/>
          <w:citation/>
        </w:sdtPr>
        <w:sdtEndPr/>
        <w:sdtContent>
          <w:r w:rsidR="00172E5B">
            <w:rPr>
              <w:rFonts w:eastAsiaTheme="minorEastAsia"/>
              <w:szCs w:val="24"/>
            </w:rPr>
            <w:fldChar w:fldCharType="begin"/>
          </w:r>
          <w:r w:rsidR="00FA50E1">
            <w:rPr>
              <w:rFonts w:eastAsiaTheme="minorEastAsia"/>
              <w:szCs w:val="24"/>
            </w:rPr>
            <w:instrText xml:space="preserve">CITATION Mic03 \l 1033 </w:instrText>
          </w:r>
          <w:r w:rsidR="00172E5B">
            <w:rPr>
              <w:rFonts w:eastAsiaTheme="minorEastAsia"/>
              <w:szCs w:val="24"/>
            </w:rPr>
            <w:fldChar w:fldCharType="separate"/>
          </w:r>
          <w:r w:rsidR="00FA50E1" w:rsidRPr="00FA50E1">
            <w:rPr>
              <w:rFonts w:eastAsiaTheme="minorEastAsia"/>
              <w:noProof/>
              <w:szCs w:val="24"/>
            </w:rPr>
            <w:t>(Choma, 2003)</w:t>
          </w:r>
          <w:r w:rsidR="00172E5B">
            <w:rPr>
              <w:rFonts w:eastAsiaTheme="minorEastAsia"/>
              <w:szCs w:val="24"/>
            </w:rPr>
            <w:fldChar w:fldCharType="end"/>
          </w:r>
        </w:sdtContent>
      </w:sdt>
      <w:r w:rsidR="00730835">
        <w:rPr>
          <w:rFonts w:eastAsiaTheme="minorEastAsia"/>
          <w:szCs w:val="24"/>
        </w:rPr>
        <w:t>.</w:t>
      </w:r>
      <w:r w:rsidR="00CF0064">
        <w:rPr>
          <w:rFonts w:eastAsiaTheme="minorEastAsia"/>
          <w:szCs w:val="24"/>
        </w:rPr>
        <w:t xml:space="preserve"> The remaining steps</w:t>
      </w:r>
      <w:r w:rsidR="00E6716D">
        <w:rPr>
          <w:rFonts w:eastAsiaTheme="minorEastAsia"/>
          <w:szCs w:val="24"/>
        </w:rPr>
        <w:t xml:space="preserve"> of </w:t>
      </w:r>
      <w:r w:rsidR="00CF0064">
        <w:rPr>
          <w:rFonts w:eastAsiaTheme="minorEastAsia"/>
          <w:szCs w:val="24"/>
        </w:rPr>
        <w:t xml:space="preserve">arranging A-Scans into a B-Scan, remains the same. </w:t>
      </w:r>
    </w:p>
    <w:p w14:paraId="56F15455" w14:textId="3A1D1C23" w:rsidR="0021381A" w:rsidRDefault="0021381A" w:rsidP="00A721F0">
      <w:pPr>
        <w:spacing w:line="480" w:lineRule="auto"/>
        <w:ind w:firstLine="576"/>
        <w:jc w:val="both"/>
        <w:rPr>
          <w:rFonts w:eastAsiaTheme="minorEastAsia"/>
          <w:szCs w:val="24"/>
        </w:rPr>
      </w:pPr>
      <w:r>
        <w:rPr>
          <w:rFonts w:eastAsiaTheme="minorEastAsia"/>
          <w:szCs w:val="24"/>
        </w:rPr>
        <w:t xml:space="preserve">One common issue with Swept Source OCT systems is that the sweeping laser is </w:t>
      </w:r>
      <w:r w:rsidR="00E6716D">
        <w:rPr>
          <w:rFonts w:eastAsiaTheme="minorEastAsia"/>
          <w:szCs w:val="24"/>
        </w:rPr>
        <w:t xml:space="preserve">not </w:t>
      </w:r>
      <w:r>
        <w:rPr>
          <w:rFonts w:eastAsiaTheme="minorEastAsia"/>
          <w:szCs w:val="24"/>
        </w:rPr>
        <w:t xml:space="preserve">linear in </w:t>
      </w:r>
      <w:r w:rsidR="00E6716D">
        <w:rPr>
          <w:rFonts w:eastAsiaTheme="minorEastAsia"/>
          <w:szCs w:val="24"/>
        </w:rPr>
        <w:t>wavenumber</w:t>
      </w:r>
      <w:r>
        <w:rPr>
          <w:rFonts w:eastAsiaTheme="minorEastAsia"/>
          <w:szCs w:val="24"/>
        </w:rPr>
        <w:t xml:space="preserve">. </w:t>
      </w:r>
      <w:r w:rsidR="00E6716D">
        <w:rPr>
          <w:rFonts w:eastAsiaTheme="minorEastAsia"/>
          <w:szCs w:val="24"/>
        </w:rPr>
        <w:t xml:space="preserve">The signal from the photodetector is obtained as a function of time. Our laser sweeps very linear in wavelength as a function of time, so that the signal can be easily converted to a function of wavelength. </w:t>
      </w:r>
      <w:r>
        <w:rPr>
          <w:rFonts w:eastAsiaTheme="minorEastAsia"/>
          <w:szCs w:val="24"/>
        </w:rPr>
        <w:t xml:space="preserve">The power density profile needs to be linear in wavenumber, so a </w:t>
      </w:r>
      <w:r w:rsidR="00E6716D">
        <w:rPr>
          <w:rFonts w:eastAsiaTheme="minorEastAsia"/>
          <w:szCs w:val="24"/>
        </w:rPr>
        <w:t xml:space="preserve">conversion </w:t>
      </w:r>
      <w:r>
        <w:rPr>
          <w:rFonts w:eastAsiaTheme="minorEastAsia"/>
          <w:szCs w:val="24"/>
        </w:rPr>
        <w:t xml:space="preserve">must be performed. There are a variety of ways to do this, </w:t>
      </w:r>
      <w:r w:rsidR="00E6716D">
        <w:rPr>
          <w:rFonts w:eastAsiaTheme="minorEastAsia"/>
          <w:szCs w:val="24"/>
        </w:rPr>
        <w:t>one</w:t>
      </w:r>
      <w:r>
        <w:rPr>
          <w:rFonts w:eastAsiaTheme="minorEastAsia"/>
          <w:szCs w:val="24"/>
        </w:rPr>
        <w:t xml:space="preserve"> common</w:t>
      </w:r>
      <w:r w:rsidR="00E6716D">
        <w:rPr>
          <w:rFonts w:eastAsiaTheme="minorEastAsia"/>
          <w:szCs w:val="24"/>
        </w:rPr>
        <w:t xml:space="preserve"> method for lasers that are non-linear in either wavelength or wavenumber</w:t>
      </w:r>
      <w:r>
        <w:rPr>
          <w:rFonts w:eastAsiaTheme="minorEastAsia"/>
          <w:szCs w:val="24"/>
        </w:rPr>
        <w:t xml:space="preserve"> is the use of a Mach-Zehnder Interferometer to generate a clock signal for the DAQ board</w:t>
      </w:r>
      <w:r w:rsidR="00E6716D">
        <w:rPr>
          <w:rFonts w:eastAsiaTheme="minorEastAsia"/>
          <w:szCs w:val="24"/>
        </w:rPr>
        <w:t>. However,</w:t>
      </w:r>
      <w:r>
        <w:rPr>
          <w:rFonts w:eastAsiaTheme="minorEastAsia"/>
          <w:szCs w:val="24"/>
        </w:rPr>
        <w:t xml:space="preserve"> many </w:t>
      </w:r>
      <w:r w:rsidR="00E6716D">
        <w:rPr>
          <w:rFonts w:eastAsiaTheme="minorEastAsia"/>
          <w:szCs w:val="24"/>
        </w:rPr>
        <w:t xml:space="preserve">conversion </w:t>
      </w:r>
      <w:r>
        <w:rPr>
          <w:rFonts w:eastAsiaTheme="minorEastAsia"/>
          <w:szCs w:val="24"/>
        </w:rPr>
        <w:t xml:space="preserve">methods </w:t>
      </w:r>
      <w:r>
        <w:rPr>
          <w:rFonts w:eastAsiaTheme="minorEastAsia"/>
          <w:szCs w:val="24"/>
        </w:rPr>
        <w:lastRenderedPageBreak/>
        <w:t xml:space="preserve">exist </w:t>
      </w:r>
      <w:sdt>
        <w:sdtPr>
          <w:rPr>
            <w:rFonts w:eastAsiaTheme="minorEastAsia"/>
            <w:szCs w:val="24"/>
          </w:rPr>
          <w:id w:val="-1494862030"/>
          <w:citation/>
        </w:sdtPr>
        <w:sdtEndPr/>
        <w:sdtContent>
          <w:r>
            <w:rPr>
              <w:rFonts w:eastAsiaTheme="minorEastAsia"/>
              <w:szCs w:val="24"/>
            </w:rPr>
            <w:fldChar w:fldCharType="begin"/>
          </w:r>
          <w:r w:rsidR="0056500D">
            <w:rPr>
              <w:rFonts w:eastAsiaTheme="minorEastAsia"/>
              <w:szCs w:val="24"/>
            </w:rPr>
            <w:instrText xml:space="preserve">CITATION Uns11 \l 1033 </w:instrText>
          </w:r>
          <w:r>
            <w:rPr>
              <w:rFonts w:eastAsiaTheme="minorEastAsia"/>
              <w:szCs w:val="24"/>
            </w:rPr>
            <w:fldChar w:fldCharType="separate"/>
          </w:r>
          <w:r w:rsidR="0056500D" w:rsidRPr="0056500D">
            <w:rPr>
              <w:rFonts w:eastAsiaTheme="minorEastAsia"/>
              <w:noProof/>
              <w:szCs w:val="24"/>
            </w:rPr>
            <w:t>(Jung, 2011)</w:t>
          </w:r>
          <w:r>
            <w:rPr>
              <w:rFonts w:eastAsiaTheme="minorEastAsia"/>
              <w:szCs w:val="24"/>
            </w:rPr>
            <w:fldChar w:fldCharType="end"/>
          </w:r>
        </w:sdtContent>
      </w:sdt>
      <w:r>
        <w:rPr>
          <w:rFonts w:eastAsiaTheme="minorEastAsia"/>
          <w:szCs w:val="24"/>
        </w:rPr>
        <w:t xml:space="preserve"> </w:t>
      </w:r>
      <w:sdt>
        <w:sdtPr>
          <w:rPr>
            <w:rFonts w:eastAsiaTheme="minorEastAsia"/>
            <w:szCs w:val="24"/>
          </w:rPr>
          <w:id w:val="604688772"/>
          <w:citation/>
        </w:sdtPr>
        <w:sdtEndPr/>
        <w:sdtContent>
          <w:r>
            <w:rPr>
              <w:rFonts w:eastAsiaTheme="minorEastAsia"/>
              <w:szCs w:val="24"/>
            </w:rPr>
            <w:fldChar w:fldCharType="begin"/>
          </w:r>
          <w:r w:rsidR="0056500D">
            <w:rPr>
              <w:rFonts w:eastAsiaTheme="minorEastAsia"/>
              <w:szCs w:val="24"/>
            </w:rPr>
            <w:instrText xml:space="preserve">CITATION Ehs10 \l 1033 </w:instrText>
          </w:r>
          <w:r>
            <w:rPr>
              <w:rFonts w:eastAsiaTheme="minorEastAsia"/>
              <w:szCs w:val="24"/>
            </w:rPr>
            <w:fldChar w:fldCharType="separate"/>
          </w:r>
          <w:r w:rsidR="0056500D" w:rsidRPr="0056500D">
            <w:rPr>
              <w:rFonts w:eastAsiaTheme="minorEastAsia"/>
              <w:noProof/>
              <w:szCs w:val="24"/>
            </w:rPr>
            <w:t>(Azimi, 2010)</w:t>
          </w:r>
          <w:r>
            <w:rPr>
              <w:rFonts w:eastAsiaTheme="minorEastAsia"/>
              <w:szCs w:val="24"/>
            </w:rPr>
            <w:fldChar w:fldCharType="end"/>
          </w:r>
        </w:sdtContent>
      </w:sdt>
      <w:r>
        <w:rPr>
          <w:rFonts w:eastAsiaTheme="minorEastAsia"/>
          <w:szCs w:val="24"/>
        </w:rPr>
        <w:t xml:space="preserve"> </w:t>
      </w:r>
      <w:sdt>
        <w:sdtPr>
          <w:rPr>
            <w:rFonts w:eastAsiaTheme="minorEastAsia"/>
            <w:szCs w:val="24"/>
          </w:rPr>
          <w:id w:val="-881169754"/>
          <w:citation/>
        </w:sdtPr>
        <w:sdtEndPr/>
        <w:sdtContent>
          <w:r>
            <w:rPr>
              <w:rFonts w:eastAsiaTheme="minorEastAsia"/>
              <w:szCs w:val="24"/>
            </w:rPr>
            <w:fldChar w:fldCharType="begin"/>
          </w:r>
          <w:r w:rsidR="00942C35">
            <w:rPr>
              <w:rFonts w:eastAsiaTheme="minorEastAsia"/>
              <w:szCs w:val="24"/>
            </w:rPr>
            <w:instrText xml:space="preserve">CITATION Seb12 \l 1033 </w:instrText>
          </w:r>
          <w:r>
            <w:rPr>
              <w:rFonts w:eastAsiaTheme="minorEastAsia"/>
              <w:szCs w:val="24"/>
            </w:rPr>
            <w:fldChar w:fldCharType="separate"/>
          </w:r>
          <w:r w:rsidR="00942C35" w:rsidRPr="00942C35">
            <w:rPr>
              <w:rFonts w:eastAsiaTheme="minorEastAsia"/>
              <w:noProof/>
              <w:szCs w:val="24"/>
            </w:rPr>
            <w:t>(Vergnole, 2012)</w:t>
          </w:r>
          <w:r>
            <w:rPr>
              <w:rFonts w:eastAsiaTheme="minorEastAsia"/>
              <w:szCs w:val="24"/>
            </w:rPr>
            <w:fldChar w:fldCharType="end"/>
          </w:r>
        </w:sdtContent>
      </w:sdt>
      <w:r w:rsidR="002A19F1">
        <w:rPr>
          <w:rFonts w:eastAsiaTheme="minorEastAsia"/>
          <w:szCs w:val="24"/>
        </w:rPr>
        <w:t xml:space="preserve"> </w:t>
      </w:r>
      <w:sdt>
        <w:sdtPr>
          <w:rPr>
            <w:rFonts w:eastAsiaTheme="minorEastAsia"/>
            <w:szCs w:val="24"/>
          </w:rPr>
          <w:id w:val="-537431700"/>
          <w:citation/>
        </w:sdtPr>
        <w:sdtEndPr/>
        <w:sdtContent>
          <w:r w:rsidR="002A19F1">
            <w:rPr>
              <w:rFonts w:eastAsiaTheme="minorEastAsia"/>
              <w:szCs w:val="24"/>
            </w:rPr>
            <w:fldChar w:fldCharType="begin"/>
          </w:r>
          <w:r w:rsidR="00942C35">
            <w:rPr>
              <w:rFonts w:eastAsiaTheme="minorEastAsia"/>
              <w:szCs w:val="24"/>
            </w:rPr>
            <w:instrText xml:space="preserve">CITATION Ats07 \l 1033 </w:instrText>
          </w:r>
          <w:r w:rsidR="002A19F1">
            <w:rPr>
              <w:rFonts w:eastAsiaTheme="minorEastAsia"/>
              <w:szCs w:val="24"/>
            </w:rPr>
            <w:fldChar w:fldCharType="separate"/>
          </w:r>
          <w:r w:rsidR="00942C35" w:rsidRPr="00942C35">
            <w:rPr>
              <w:rFonts w:eastAsiaTheme="minorEastAsia"/>
              <w:noProof/>
              <w:szCs w:val="24"/>
            </w:rPr>
            <w:t>(Morosawa, 2007)</w:t>
          </w:r>
          <w:r w:rsidR="002A19F1">
            <w:rPr>
              <w:rFonts w:eastAsiaTheme="minorEastAsia"/>
              <w:szCs w:val="24"/>
            </w:rPr>
            <w:fldChar w:fldCharType="end"/>
          </w:r>
        </w:sdtContent>
      </w:sdt>
      <w:r w:rsidR="002A19F1">
        <w:rPr>
          <w:rFonts w:eastAsiaTheme="minorEastAsia"/>
          <w:szCs w:val="24"/>
        </w:rPr>
        <w:t xml:space="preserve"> </w:t>
      </w:r>
      <w:sdt>
        <w:sdtPr>
          <w:rPr>
            <w:rFonts w:eastAsiaTheme="minorEastAsia"/>
            <w:szCs w:val="24"/>
          </w:rPr>
          <w:id w:val="-909384611"/>
          <w:citation/>
        </w:sdtPr>
        <w:sdtEndPr/>
        <w:sdtContent>
          <w:r w:rsidR="002A19F1">
            <w:rPr>
              <w:rFonts w:eastAsiaTheme="minorEastAsia"/>
              <w:szCs w:val="24"/>
            </w:rPr>
            <w:fldChar w:fldCharType="begin"/>
          </w:r>
          <w:r w:rsidR="00942C35">
            <w:rPr>
              <w:rFonts w:eastAsiaTheme="minorEastAsia"/>
              <w:szCs w:val="24"/>
            </w:rPr>
            <w:instrText xml:space="preserve">CITATION Cha08 \l 1033 </w:instrText>
          </w:r>
          <w:r w:rsidR="002A19F1">
            <w:rPr>
              <w:rFonts w:eastAsiaTheme="minorEastAsia"/>
              <w:szCs w:val="24"/>
            </w:rPr>
            <w:fldChar w:fldCharType="separate"/>
          </w:r>
          <w:r w:rsidR="00942C35" w:rsidRPr="00942C35">
            <w:rPr>
              <w:rFonts w:eastAsiaTheme="minorEastAsia"/>
              <w:noProof/>
              <w:szCs w:val="24"/>
            </w:rPr>
            <w:t>(Chong, 2008)</w:t>
          </w:r>
          <w:r w:rsidR="002A19F1">
            <w:rPr>
              <w:rFonts w:eastAsiaTheme="minorEastAsia"/>
              <w:szCs w:val="24"/>
            </w:rPr>
            <w:fldChar w:fldCharType="end"/>
          </w:r>
        </w:sdtContent>
      </w:sdt>
      <w:r w:rsidR="002A19F1">
        <w:rPr>
          <w:rFonts w:eastAsiaTheme="minorEastAsia"/>
          <w:szCs w:val="24"/>
        </w:rPr>
        <w:t>.</w:t>
      </w:r>
      <w:r w:rsidR="006C6452">
        <w:rPr>
          <w:rFonts w:eastAsiaTheme="minorEastAsia"/>
          <w:szCs w:val="24"/>
        </w:rPr>
        <w:t xml:space="preserve"> The </w:t>
      </w:r>
      <w:r w:rsidR="00E6716D">
        <w:rPr>
          <w:rFonts w:eastAsiaTheme="minorEastAsia"/>
          <w:szCs w:val="24"/>
        </w:rPr>
        <w:t xml:space="preserve">conversion </w:t>
      </w:r>
      <w:r w:rsidR="006C6452">
        <w:rPr>
          <w:rFonts w:eastAsiaTheme="minorEastAsia"/>
          <w:szCs w:val="24"/>
        </w:rPr>
        <w:t xml:space="preserve">method for the Falloposcope system has not </w:t>
      </w:r>
      <w:r w:rsidR="00E6716D">
        <w:rPr>
          <w:rFonts w:eastAsiaTheme="minorEastAsia"/>
          <w:szCs w:val="24"/>
        </w:rPr>
        <w:t xml:space="preserve">yet </w:t>
      </w:r>
      <w:r w:rsidR="006C6452">
        <w:rPr>
          <w:rFonts w:eastAsiaTheme="minorEastAsia"/>
          <w:szCs w:val="24"/>
        </w:rPr>
        <w:t>been selected</w:t>
      </w:r>
      <w:r w:rsidR="00E6716D">
        <w:rPr>
          <w:rFonts w:eastAsiaTheme="minorEastAsia"/>
          <w:szCs w:val="24"/>
        </w:rPr>
        <w:t xml:space="preserve"> but given the stability of our laser and the fixed relationships between time, wavelength, and wavenumber, will likely be a simple look up table obtained through calibration</w:t>
      </w:r>
      <w:r w:rsidR="00BD6F5F">
        <w:rPr>
          <w:rFonts w:eastAsiaTheme="minorEastAsia"/>
          <w:szCs w:val="24"/>
        </w:rPr>
        <w:t>.</w:t>
      </w:r>
    </w:p>
    <w:p w14:paraId="5C0B554D" w14:textId="5A9B52AD" w:rsidR="000B3683" w:rsidRPr="00B271E5" w:rsidRDefault="00D8766D" w:rsidP="00A721F0">
      <w:pPr>
        <w:pStyle w:val="Heading2"/>
        <w:spacing w:line="480" w:lineRule="auto"/>
        <w:jc w:val="both"/>
      </w:pPr>
      <w:bookmarkStart w:id="15" w:name="_Toc532383474"/>
      <w:r>
        <w:t>Software</w:t>
      </w:r>
      <w:r w:rsidR="000B3683" w:rsidRPr="00B271E5">
        <w:t xml:space="preserve"> </w:t>
      </w:r>
      <w:r w:rsidR="00DA72AF">
        <w:t xml:space="preserve">Functional </w:t>
      </w:r>
      <w:r w:rsidR="000B3683" w:rsidRPr="00B271E5">
        <w:t>Requirements</w:t>
      </w:r>
      <w:bookmarkEnd w:id="15"/>
    </w:p>
    <w:p w14:paraId="6851FA23" w14:textId="5BB35F43" w:rsidR="00067287" w:rsidRPr="00B271E5" w:rsidRDefault="001E7F1E" w:rsidP="00A721F0">
      <w:pPr>
        <w:spacing w:line="480" w:lineRule="auto"/>
        <w:jc w:val="both"/>
      </w:pPr>
      <w:r>
        <w:t xml:space="preserve">The Falloposcope imaging system </w:t>
      </w:r>
      <w:r w:rsidR="00C8598D">
        <w:t>displays</w:t>
      </w:r>
      <w:r>
        <w:t xml:space="preserve"> fluorescence/reflectance and OCT images to the operator. </w:t>
      </w:r>
      <w:r w:rsidR="00FB5980" w:rsidRPr="00B271E5">
        <w:t xml:space="preserve">The software must provide control </w:t>
      </w:r>
      <w:r w:rsidR="00DA72AF">
        <w:t>for the</w:t>
      </w:r>
      <w:r w:rsidR="00FB5980" w:rsidRPr="00B271E5">
        <w:t xml:space="preserve"> data acquisition, </w:t>
      </w:r>
      <w:r w:rsidR="00DA72AF">
        <w:t xml:space="preserve">as well as </w:t>
      </w:r>
      <w:r w:rsidR="00FB5980" w:rsidRPr="00B271E5">
        <w:t xml:space="preserve">processing, display, and saving for </w:t>
      </w:r>
      <w:r w:rsidR="003A5AA9">
        <w:t xml:space="preserve">the </w:t>
      </w:r>
      <w:r w:rsidR="00FD04BB" w:rsidRPr="00B271E5">
        <w:t>F</w:t>
      </w:r>
      <w:r w:rsidR="00FB5980" w:rsidRPr="00B271E5">
        <w:t xml:space="preserve">alloposcope imaging system. </w:t>
      </w:r>
      <w:r w:rsidR="00067287" w:rsidRPr="00B271E5">
        <w:t>The overall system requirements</w:t>
      </w:r>
      <w:r w:rsidR="00413CC1">
        <w:t xml:space="preserve"> for the software</w:t>
      </w:r>
      <w:r w:rsidR="00067287" w:rsidRPr="00B271E5">
        <w:t xml:space="preserve"> are:</w:t>
      </w:r>
    </w:p>
    <w:p w14:paraId="73A4912E" w14:textId="65B0FA0A" w:rsidR="00FB5980" w:rsidRPr="00B271E5" w:rsidRDefault="00FA3BB4" w:rsidP="00A721F0">
      <w:pPr>
        <w:pStyle w:val="ListParagraph"/>
        <w:numPr>
          <w:ilvl w:val="0"/>
          <w:numId w:val="23"/>
        </w:numPr>
        <w:spacing w:line="480" w:lineRule="auto"/>
        <w:jc w:val="both"/>
        <w:rPr>
          <w:rFonts w:cs="Times New Roman"/>
          <w:szCs w:val="24"/>
        </w:rPr>
      </w:pPr>
      <w:r w:rsidRPr="00B271E5">
        <w:rPr>
          <w:rFonts w:cs="Times New Roman"/>
          <w:b/>
          <w:szCs w:val="24"/>
          <w:u w:val="single"/>
        </w:rPr>
        <w:t xml:space="preserve">Simple, </w:t>
      </w:r>
      <w:r w:rsidR="007F0240" w:rsidRPr="00B271E5">
        <w:rPr>
          <w:rFonts w:cs="Times New Roman"/>
          <w:b/>
          <w:szCs w:val="24"/>
          <w:u w:val="single"/>
        </w:rPr>
        <w:t>I</w:t>
      </w:r>
      <w:r w:rsidRPr="00B271E5">
        <w:rPr>
          <w:rFonts w:cs="Times New Roman"/>
          <w:b/>
          <w:szCs w:val="24"/>
          <w:u w:val="single"/>
        </w:rPr>
        <w:t xml:space="preserve">ntuitive </w:t>
      </w:r>
      <w:r w:rsidR="007F0240" w:rsidRPr="00B271E5">
        <w:rPr>
          <w:rFonts w:cs="Times New Roman"/>
          <w:b/>
          <w:szCs w:val="24"/>
          <w:u w:val="single"/>
        </w:rPr>
        <w:t>O</w:t>
      </w:r>
      <w:r w:rsidRPr="00B271E5">
        <w:rPr>
          <w:rFonts w:cs="Times New Roman"/>
          <w:b/>
          <w:szCs w:val="24"/>
          <w:u w:val="single"/>
        </w:rPr>
        <w:t>peration:</w:t>
      </w:r>
      <w:r w:rsidR="007F0240" w:rsidRPr="00B271E5">
        <w:rPr>
          <w:rFonts w:cs="Times New Roman"/>
          <w:szCs w:val="24"/>
        </w:rPr>
        <w:t xml:space="preserve"> F</w:t>
      </w:r>
      <w:r w:rsidR="00FB5980" w:rsidRPr="00B271E5">
        <w:rPr>
          <w:rFonts w:cs="Times New Roman"/>
          <w:szCs w:val="24"/>
        </w:rPr>
        <w:t xml:space="preserve">or this iteration of the </w:t>
      </w:r>
      <w:r w:rsidR="00153221">
        <w:rPr>
          <w:rFonts w:cs="Times New Roman"/>
          <w:szCs w:val="24"/>
        </w:rPr>
        <w:t>F</w:t>
      </w:r>
      <w:r w:rsidR="00FB5980" w:rsidRPr="00B271E5">
        <w:rPr>
          <w:rFonts w:cs="Times New Roman"/>
          <w:szCs w:val="24"/>
        </w:rPr>
        <w:t xml:space="preserve">alloposcope, the system will be controlled by a trained </w:t>
      </w:r>
      <w:r w:rsidR="00067287" w:rsidRPr="00B271E5">
        <w:rPr>
          <w:rFonts w:cs="Times New Roman"/>
          <w:szCs w:val="24"/>
        </w:rPr>
        <w:t>engineer/researcher. However, the software should be des</w:t>
      </w:r>
      <w:r w:rsidRPr="00B271E5">
        <w:rPr>
          <w:rFonts w:cs="Times New Roman"/>
          <w:szCs w:val="24"/>
        </w:rPr>
        <w:t>igned with an eye to the future, including</w:t>
      </w:r>
      <w:r w:rsidR="00067287" w:rsidRPr="00B271E5">
        <w:rPr>
          <w:rFonts w:cs="Times New Roman"/>
          <w:szCs w:val="24"/>
        </w:rPr>
        <w:t xml:space="preserve"> control</w:t>
      </w:r>
      <w:r w:rsidRPr="00B271E5">
        <w:rPr>
          <w:rFonts w:cs="Times New Roman"/>
          <w:szCs w:val="24"/>
        </w:rPr>
        <w:t xml:space="preserve"> and</w:t>
      </w:r>
      <w:r w:rsidR="00067287" w:rsidRPr="00B271E5">
        <w:rPr>
          <w:rFonts w:cs="Times New Roman"/>
          <w:szCs w:val="24"/>
        </w:rPr>
        <w:t xml:space="preserve"> display comprehensible by a physician/surgeon or a technician.</w:t>
      </w:r>
    </w:p>
    <w:p w14:paraId="0B549486" w14:textId="744FD1C0" w:rsidR="00363E89" w:rsidRPr="00B271E5" w:rsidRDefault="00363E89" w:rsidP="00A721F0">
      <w:pPr>
        <w:pStyle w:val="ListParagraph"/>
        <w:numPr>
          <w:ilvl w:val="0"/>
          <w:numId w:val="23"/>
        </w:numPr>
        <w:spacing w:line="480" w:lineRule="auto"/>
        <w:jc w:val="both"/>
        <w:rPr>
          <w:rFonts w:cs="Times New Roman"/>
          <w:szCs w:val="24"/>
        </w:rPr>
      </w:pPr>
      <w:r w:rsidRPr="00B271E5">
        <w:rPr>
          <w:rFonts w:cs="Times New Roman"/>
          <w:b/>
          <w:szCs w:val="24"/>
          <w:u w:val="single"/>
        </w:rPr>
        <w:t xml:space="preserve">Translational </w:t>
      </w:r>
      <w:r w:rsidR="007F0240" w:rsidRPr="00B271E5">
        <w:rPr>
          <w:rFonts w:cs="Times New Roman"/>
          <w:b/>
          <w:szCs w:val="24"/>
          <w:u w:val="single"/>
        </w:rPr>
        <w:t>A</w:t>
      </w:r>
      <w:r w:rsidRPr="00B271E5">
        <w:rPr>
          <w:rFonts w:cs="Times New Roman"/>
          <w:b/>
          <w:szCs w:val="24"/>
          <w:u w:val="single"/>
        </w:rPr>
        <w:t>bility:</w:t>
      </w:r>
      <w:r w:rsidRPr="00B271E5">
        <w:rPr>
          <w:rFonts w:cs="Times New Roman"/>
          <w:szCs w:val="24"/>
        </w:rPr>
        <w:t xml:space="preserve"> </w:t>
      </w:r>
      <w:r w:rsidR="007F0240" w:rsidRPr="00B271E5">
        <w:rPr>
          <w:rFonts w:cs="Times New Roman"/>
          <w:szCs w:val="24"/>
        </w:rPr>
        <w:t>T</w:t>
      </w:r>
      <w:r w:rsidRPr="00B271E5">
        <w:rPr>
          <w:rFonts w:cs="Times New Roman"/>
          <w:szCs w:val="24"/>
        </w:rPr>
        <w:t>his system does not need to meet full FDA requirements</w:t>
      </w:r>
      <w:r w:rsidR="005F505F" w:rsidRPr="00B271E5">
        <w:rPr>
          <w:rFonts w:cs="Times New Roman"/>
          <w:szCs w:val="24"/>
        </w:rPr>
        <w:t>; h</w:t>
      </w:r>
      <w:r w:rsidRPr="00B271E5">
        <w:rPr>
          <w:rFonts w:cs="Times New Roman"/>
          <w:szCs w:val="24"/>
        </w:rPr>
        <w:t>owever, decisions should be made that facilitate eventual FDA approval</w:t>
      </w:r>
      <w:r w:rsidR="00A74702">
        <w:rPr>
          <w:rFonts w:cs="Times New Roman"/>
          <w:szCs w:val="24"/>
        </w:rPr>
        <w:t>.</w:t>
      </w:r>
    </w:p>
    <w:p w14:paraId="5D000814" w14:textId="19D5B229" w:rsidR="00363E89" w:rsidRPr="00B271E5" w:rsidRDefault="00363E89" w:rsidP="00A721F0">
      <w:pPr>
        <w:pStyle w:val="ListParagraph"/>
        <w:numPr>
          <w:ilvl w:val="0"/>
          <w:numId w:val="23"/>
        </w:numPr>
        <w:spacing w:line="480" w:lineRule="auto"/>
        <w:jc w:val="both"/>
        <w:rPr>
          <w:rFonts w:cs="Times New Roman"/>
          <w:szCs w:val="24"/>
        </w:rPr>
      </w:pPr>
      <w:r w:rsidRPr="00B271E5">
        <w:rPr>
          <w:rFonts w:cs="Times New Roman"/>
          <w:b/>
          <w:szCs w:val="24"/>
          <w:u w:val="single"/>
        </w:rPr>
        <w:t xml:space="preserve">Compact </w:t>
      </w:r>
      <w:r w:rsidR="007F0240" w:rsidRPr="00B271E5">
        <w:rPr>
          <w:rFonts w:cs="Times New Roman"/>
          <w:b/>
          <w:szCs w:val="24"/>
          <w:u w:val="single"/>
        </w:rPr>
        <w:t>C</w:t>
      </w:r>
      <w:r w:rsidRPr="00B271E5">
        <w:rPr>
          <w:rFonts w:cs="Times New Roman"/>
          <w:b/>
          <w:szCs w:val="24"/>
          <w:u w:val="single"/>
        </w:rPr>
        <w:t xml:space="preserve">omputer </w:t>
      </w:r>
      <w:r w:rsidR="007F0240" w:rsidRPr="00B271E5">
        <w:rPr>
          <w:rFonts w:cs="Times New Roman"/>
          <w:b/>
          <w:szCs w:val="24"/>
          <w:u w:val="single"/>
        </w:rPr>
        <w:t>S</w:t>
      </w:r>
      <w:r w:rsidRPr="00B271E5">
        <w:rPr>
          <w:rFonts w:cs="Times New Roman"/>
          <w:b/>
          <w:szCs w:val="24"/>
          <w:u w:val="single"/>
        </w:rPr>
        <w:t>ystem:</w:t>
      </w:r>
      <w:r w:rsidRPr="00B271E5">
        <w:rPr>
          <w:rFonts w:cs="Times New Roman"/>
          <w:szCs w:val="24"/>
        </w:rPr>
        <w:t xml:space="preserve"> </w:t>
      </w:r>
      <w:r w:rsidR="007F0240" w:rsidRPr="00B271E5">
        <w:rPr>
          <w:rFonts w:cs="Times New Roman"/>
          <w:szCs w:val="24"/>
        </w:rPr>
        <w:t>T</w:t>
      </w:r>
      <w:r w:rsidRPr="00B271E5">
        <w:rPr>
          <w:rFonts w:cs="Times New Roman"/>
          <w:szCs w:val="24"/>
        </w:rPr>
        <w:t xml:space="preserve">he software and data acquisition must run on a </w:t>
      </w:r>
      <w:r w:rsidR="000446EA">
        <w:rPr>
          <w:rFonts w:cs="Times New Roman"/>
          <w:szCs w:val="24"/>
        </w:rPr>
        <w:t>standard tower compute</w:t>
      </w:r>
      <w:r w:rsidR="00555D35">
        <w:rPr>
          <w:rFonts w:cs="Times New Roman"/>
          <w:szCs w:val="24"/>
        </w:rPr>
        <w:t xml:space="preserve">r. </w:t>
      </w:r>
    </w:p>
    <w:p w14:paraId="285297C3" w14:textId="58426617" w:rsidR="00FA3BB4" w:rsidRPr="00B271E5" w:rsidRDefault="00FA3BB4" w:rsidP="00A721F0">
      <w:pPr>
        <w:pStyle w:val="ListParagraph"/>
        <w:numPr>
          <w:ilvl w:val="0"/>
          <w:numId w:val="23"/>
        </w:numPr>
        <w:spacing w:line="480" w:lineRule="auto"/>
        <w:jc w:val="both"/>
        <w:rPr>
          <w:rFonts w:cs="Times New Roman"/>
          <w:szCs w:val="24"/>
        </w:rPr>
      </w:pPr>
      <w:r w:rsidRPr="00B271E5">
        <w:rPr>
          <w:rFonts w:cs="Times New Roman"/>
          <w:b/>
          <w:szCs w:val="24"/>
          <w:u w:val="single"/>
        </w:rPr>
        <w:t>Real-</w:t>
      </w:r>
      <w:r w:rsidR="007F0240" w:rsidRPr="00B271E5">
        <w:rPr>
          <w:rFonts w:cs="Times New Roman"/>
          <w:b/>
          <w:szCs w:val="24"/>
          <w:u w:val="single"/>
        </w:rPr>
        <w:t>T</w:t>
      </w:r>
      <w:r w:rsidRPr="00B271E5">
        <w:rPr>
          <w:rFonts w:cs="Times New Roman"/>
          <w:b/>
          <w:szCs w:val="24"/>
          <w:u w:val="single"/>
        </w:rPr>
        <w:t xml:space="preserve">ime </w:t>
      </w:r>
      <w:r w:rsidR="007F0240" w:rsidRPr="00B271E5">
        <w:rPr>
          <w:rFonts w:cs="Times New Roman"/>
          <w:b/>
          <w:szCs w:val="24"/>
          <w:u w:val="single"/>
        </w:rPr>
        <w:t>O</w:t>
      </w:r>
      <w:r w:rsidRPr="00B271E5">
        <w:rPr>
          <w:rFonts w:cs="Times New Roman"/>
          <w:b/>
          <w:szCs w:val="24"/>
          <w:u w:val="single"/>
        </w:rPr>
        <w:t>peration:</w:t>
      </w:r>
      <w:r w:rsidRPr="00B271E5">
        <w:rPr>
          <w:rFonts w:cs="Times New Roman"/>
          <w:szCs w:val="24"/>
        </w:rPr>
        <w:t xml:space="preserve"> </w:t>
      </w:r>
      <w:r w:rsidR="007F0240" w:rsidRPr="00B271E5">
        <w:rPr>
          <w:rFonts w:cs="Times New Roman"/>
          <w:szCs w:val="24"/>
        </w:rPr>
        <w:t>T</w:t>
      </w:r>
      <w:r w:rsidRPr="00B271E5">
        <w:rPr>
          <w:rFonts w:cs="Times New Roman"/>
          <w:szCs w:val="24"/>
        </w:rPr>
        <w:t>he software must enable real-time control of hardware and display of da</w:t>
      </w:r>
      <w:r w:rsidR="00A74702">
        <w:rPr>
          <w:rFonts w:cs="Times New Roman"/>
          <w:szCs w:val="24"/>
        </w:rPr>
        <w:t>ta.</w:t>
      </w:r>
    </w:p>
    <w:p w14:paraId="6E6551B0" w14:textId="66BA8832" w:rsidR="00FA3BB4" w:rsidRPr="00B271E5" w:rsidRDefault="00FA3BB4" w:rsidP="00A721F0">
      <w:pPr>
        <w:pStyle w:val="ListParagraph"/>
        <w:numPr>
          <w:ilvl w:val="0"/>
          <w:numId w:val="23"/>
        </w:numPr>
        <w:spacing w:line="480" w:lineRule="auto"/>
        <w:jc w:val="both"/>
        <w:rPr>
          <w:rFonts w:cs="Times New Roman"/>
          <w:szCs w:val="24"/>
        </w:rPr>
      </w:pPr>
      <w:r w:rsidRPr="00B271E5">
        <w:rPr>
          <w:rFonts w:cs="Times New Roman"/>
          <w:b/>
          <w:szCs w:val="24"/>
          <w:u w:val="single"/>
        </w:rPr>
        <w:t xml:space="preserve">Hardware </w:t>
      </w:r>
      <w:r w:rsidR="007F0240" w:rsidRPr="00B271E5">
        <w:rPr>
          <w:rFonts w:cs="Times New Roman"/>
          <w:b/>
          <w:szCs w:val="24"/>
          <w:u w:val="single"/>
        </w:rPr>
        <w:t>C</w:t>
      </w:r>
      <w:r w:rsidRPr="00B271E5">
        <w:rPr>
          <w:rFonts w:cs="Times New Roman"/>
          <w:b/>
          <w:szCs w:val="24"/>
          <w:u w:val="single"/>
        </w:rPr>
        <w:t>ontrol:</w:t>
      </w:r>
      <w:r w:rsidRPr="00B271E5">
        <w:rPr>
          <w:rFonts w:cs="Times New Roman"/>
          <w:szCs w:val="24"/>
          <w:u w:val="single"/>
        </w:rPr>
        <w:t xml:space="preserve"> </w:t>
      </w:r>
      <w:r w:rsidR="007F0240" w:rsidRPr="00B271E5">
        <w:rPr>
          <w:rFonts w:cs="Times New Roman"/>
          <w:szCs w:val="24"/>
        </w:rPr>
        <w:t>T</w:t>
      </w:r>
      <w:r w:rsidRPr="00B271E5">
        <w:rPr>
          <w:rFonts w:cs="Times New Roman"/>
          <w:szCs w:val="24"/>
        </w:rPr>
        <w:t xml:space="preserve">he software must send commands to a sensitive CCD camera (PIXIS 1024B) appropriate to assure quality reflectance and fluorescence images (e.g. integration </w:t>
      </w:r>
      <w:r w:rsidRPr="00B271E5">
        <w:rPr>
          <w:rFonts w:cs="Times New Roman"/>
          <w:szCs w:val="24"/>
        </w:rPr>
        <w:lastRenderedPageBreak/>
        <w:t>time).</w:t>
      </w:r>
      <w:r w:rsidR="005A38CE">
        <w:rPr>
          <w:rFonts w:cs="Times New Roman"/>
          <w:szCs w:val="24"/>
        </w:rPr>
        <w:t xml:space="preserve"> The software must also control </w:t>
      </w:r>
      <w:r w:rsidR="00756A8C">
        <w:rPr>
          <w:rFonts w:cs="Times New Roman"/>
          <w:szCs w:val="24"/>
        </w:rPr>
        <w:t xml:space="preserve">a </w:t>
      </w:r>
      <w:r w:rsidR="00E51710">
        <w:rPr>
          <w:rFonts w:cs="Times New Roman"/>
          <w:szCs w:val="24"/>
        </w:rPr>
        <w:t>data acquisition (</w:t>
      </w:r>
      <w:r w:rsidR="00756A8C">
        <w:rPr>
          <w:rFonts w:cs="Times New Roman"/>
          <w:szCs w:val="24"/>
        </w:rPr>
        <w:t>DAQ</w:t>
      </w:r>
      <w:r w:rsidR="00E51710">
        <w:rPr>
          <w:rFonts w:cs="Times New Roman"/>
          <w:szCs w:val="24"/>
        </w:rPr>
        <w:t>)</w:t>
      </w:r>
      <w:r w:rsidR="00756A8C">
        <w:rPr>
          <w:rFonts w:cs="Times New Roman"/>
          <w:szCs w:val="24"/>
        </w:rPr>
        <w:t xml:space="preserve"> board reading data from the photodetector and external trigger of the swept source laser. </w:t>
      </w:r>
    </w:p>
    <w:p w14:paraId="43107040" w14:textId="722D16E4" w:rsidR="00FA3BB4" w:rsidRPr="00B271E5" w:rsidRDefault="00FA3BB4" w:rsidP="00A721F0">
      <w:pPr>
        <w:pStyle w:val="ListParagraph"/>
        <w:numPr>
          <w:ilvl w:val="0"/>
          <w:numId w:val="23"/>
        </w:numPr>
        <w:spacing w:line="480" w:lineRule="auto"/>
        <w:jc w:val="both"/>
        <w:rPr>
          <w:rFonts w:cs="Times New Roman"/>
          <w:szCs w:val="24"/>
        </w:rPr>
      </w:pPr>
      <w:r w:rsidRPr="00B271E5">
        <w:rPr>
          <w:rFonts w:cs="Times New Roman"/>
          <w:b/>
          <w:szCs w:val="24"/>
          <w:u w:val="single"/>
        </w:rPr>
        <w:t xml:space="preserve">Image </w:t>
      </w:r>
      <w:r w:rsidR="007F0240" w:rsidRPr="00B271E5">
        <w:rPr>
          <w:rFonts w:cs="Times New Roman"/>
          <w:b/>
          <w:szCs w:val="24"/>
          <w:u w:val="single"/>
        </w:rPr>
        <w:t>A</w:t>
      </w:r>
      <w:r w:rsidRPr="00B271E5">
        <w:rPr>
          <w:rFonts w:cs="Times New Roman"/>
          <w:b/>
          <w:szCs w:val="24"/>
          <w:u w:val="single"/>
        </w:rPr>
        <w:t>cquisition:</w:t>
      </w:r>
      <w:r w:rsidR="007F0240" w:rsidRPr="00B271E5">
        <w:rPr>
          <w:rFonts w:cs="Times New Roman"/>
          <w:szCs w:val="24"/>
        </w:rPr>
        <w:t xml:space="preserve"> T</w:t>
      </w:r>
      <w:r w:rsidRPr="00B271E5">
        <w:rPr>
          <w:rFonts w:cs="Times New Roman"/>
          <w:szCs w:val="24"/>
        </w:rPr>
        <w:t xml:space="preserve">he software must enable beginning and ending acquisition of images from the fluorescence imaging system and acquisition of a-scans from the OCT imaging system (separate control, one or both systems operating). </w:t>
      </w:r>
    </w:p>
    <w:p w14:paraId="7D576C2E" w14:textId="02048ED8" w:rsidR="00FA3BB4" w:rsidRPr="00B271E5" w:rsidRDefault="00363E89" w:rsidP="00A721F0">
      <w:pPr>
        <w:pStyle w:val="ListParagraph"/>
        <w:numPr>
          <w:ilvl w:val="0"/>
          <w:numId w:val="23"/>
        </w:numPr>
        <w:spacing w:line="480" w:lineRule="auto"/>
        <w:jc w:val="both"/>
        <w:rPr>
          <w:rFonts w:cs="Times New Roman"/>
          <w:szCs w:val="24"/>
        </w:rPr>
      </w:pPr>
      <w:r w:rsidRPr="00B271E5">
        <w:rPr>
          <w:rFonts w:cs="Times New Roman"/>
          <w:b/>
          <w:szCs w:val="24"/>
          <w:u w:val="single"/>
        </w:rPr>
        <w:t>I</w:t>
      </w:r>
      <w:r w:rsidR="00FA3BB4" w:rsidRPr="00B271E5">
        <w:rPr>
          <w:rFonts w:cs="Times New Roman"/>
          <w:b/>
          <w:szCs w:val="24"/>
          <w:u w:val="single"/>
        </w:rPr>
        <w:t xml:space="preserve">mage </w:t>
      </w:r>
      <w:r w:rsidR="007F0240" w:rsidRPr="00B271E5">
        <w:rPr>
          <w:rFonts w:cs="Times New Roman"/>
          <w:b/>
          <w:szCs w:val="24"/>
          <w:u w:val="single"/>
        </w:rPr>
        <w:t>D</w:t>
      </w:r>
      <w:r w:rsidR="00FA3BB4" w:rsidRPr="00B271E5">
        <w:rPr>
          <w:rFonts w:cs="Times New Roman"/>
          <w:b/>
          <w:szCs w:val="24"/>
          <w:u w:val="single"/>
        </w:rPr>
        <w:t>isplay:</w:t>
      </w:r>
      <w:r w:rsidR="00FA3BB4" w:rsidRPr="00B271E5">
        <w:rPr>
          <w:rFonts w:cs="Times New Roman"/>
          <w:szCs w:val="24"/>
        </w:rPr>
        <w:t xml:space="preserve"> </w:t>
      </w:r>
      <w:r w:rsidR="00DE7172" w:rsidRPr="00B271E5">
        <w:rPr>
          <w:rFonts w:cs="Times New Roman"/>
          <w:szCs w:val="24"/>
        </w:rPr>
        <w:t>Two</w:t>
      </w:r>
      <w:r w:rsidR="00FA3BB4" w:rsidRPr="00B271E5">
        <w:rPr>
          <w:rFonts w:cs="Times New Roman"/>
          <w:szCs w:val="24"/>
        </w:rPr>
        <w:t xml:space="preserve"> windows</w:t>
      </w:r>
      <w:r w:rsidR="00DE7172" w:rsidRPr="00B271E5">
        <w:rPr>
          <w:rFonts w:cs="Times New Roman"/>
          <w:szCs w:val="24"/>
        </w:rPr>
        <w:t xml:space="preserve"> should be available</w:t>
      </w:r>
      <w:r w:rsidR="00FA3BB4" w:rsidRPr="00B271E5">
        <w:rPr>
          <w:rFonts w:cs="Times New Roman"/>
          <w:szCs w:val="24"/>
        </w:rPr>
        <w:t>, one for real-time display</w:t>
      </w:r>
      <w:r w:rsidRPr="00B271E5">
        <w:rPr>
          <w:rFonts w:cs="Times New Roman"/>
          <w:szCs w:val="24"/>
        </w:rPr>
        <w:t xml:space="preserve"> of CCD images with refresh speeds limited by the camera not software, the other for “waterfall” display of processed OCT a-scans with processing and refresh speeds that enable smooth-appearing progression of the waterfall and avoid loss of data.</w:t>
      </w:r>
      <w:r w:rsidR="00DE7172" w:rsidRPr="00B271E5">
        <w:rPr>
          <w:rFonts w:cs="Times New Roman"/>
          <w:szCs w:val="24"/>
        </w:rPr>
        <w:t xml:space="preserve"> </w:t>
      </w:r>
    </w:p>
    <w:p w14:paraId="241D84BA" w14:textId="0226485A" w:rsidR="00363E89" w:rsidRPr="00B271E5" w:rsidRDefault="00363E89" w:rsidP="00A721F0">
      <w:pPr>
        <w:pStyle w:val="ListParagraph"/>
        <w:numPr>
          <w:ilvl w:val="0"/>
          <w:numId w:val="23"/>
        </w:numPr>
        <w:spacing w:line="480" w:lineRule="auto"/>
        <w:jc w:val="both"/>
        <w:rPr>
          <w:rFonts w:cs="Times New Roman"/>
          <w:szCs w:val="24"/>
        </w:rPr>
      </w:pPr>
      <w:r w:rsidRPr="00B271E5">
        <w:rPr>
          <w:rFonts w:cs="Times New Roman"/>
          <w:b/>
          <w:szCs w:val="24"/>
          <w:u w:val="single"/>
        </w:rPr>
        <w:t xml:space="preserve">Image </w:t>
      </w:r>
      <w:r w:rsidR="007F0240" w:rsidRPr="00B271E5">
        <w:rPr>
          <w:rFonts w:cs="Times New Roman"/>
          <w:b/>
          <w:szCs w:val="24"/>
          <w:u w:val="single"/>
        </w:rPr>
        <w:t>Sa</w:t>
      </w:r>
      <w:r w:rsidRPr="00B271E5">
        <w:rPr>
          <w:rFonts w:cs="Times New Roman"/>
          <w:b/>
          <w:szCs w:val="24"/>
          <w:u w:val="single"/>
        </w:rPr>
        <w:t>ving:</w:t>
      </w:r>
      <w:r w:rsidRPr="00B271E5">
        <w:rPr>
          <w:rFonts w:cs="Times New Roman"/>
          <w:szCs w:val="24"/>
        </w:rPr>
        <w:t xml:space="preserve"> </w:t>
      </w:r>
      <w:r w:rsidR="007F0240" w:rsidRPr="00B271E5">
        <w:rPr>
          <w:rFonts w:cs="Times New Roman"/>
          <w:szCs w:val="24"/>
        </w:rPr>
        <w:t>I</w:t>
      </w:r>
      <w:r w:rsidRPr="00B271E5">
        <w:rPr>
          <w:rFonts w:cs="Times New Roman"/>
          <w:szCs w:val="24"/>
        </w:rPr>
        <w:t xml:space="preserve">ndividual CCD images should be saved with a click of a button; images should be saved in full resolution, non-compressed format. OCT </w:t>
      </w:r>
      <w:r w:rsidR="00322536">
        <w:rPr>
          <w:rFonts w:cs="Times New Roman"/>
          <w:szCs w:val="24"/>
        </w:rPr>
        <w:t>A</w:t>
      </w:r>
      <w:r w:rsidRPr="00B271E5">
        <w:rPr>
          <w:rFonts w:cs="Times New Roman"/>
          <w:szCs w:val="24"/>
        </w:rPr>
        <w:t>-</w:t>
      </w:r>
      <w:r w:rsidR="00322536">
        <w:rPr>
          <w:rFonts w:cs="Times New Roman"/>
          <w:szCs w:val="24"/>
        </w:rPr>
        <w:t>S</w:t>
      </w:r>
      <w:r w:rsidRPr="00B271E5">
        <w:rPr>
          <w:rFonts w:cs="Times New Roman"/>
          <w:szCs w:val="24"/>
        </w:rPr>
        <w:t xml:space="preserve">cans should be saved with a click of a start and stop button, with some practical limit on </w:t>
      </w:r>
      <w:r w:rsidR="00322536">
        <w:rPr>
          <w:rFonts w:cs="Times New Roman"/>
          <w:szCs w:val="24"/>
        </w:rPr>
        <w:t>A</w:t>
      </w:r>
      <w:r w:rsidRPr="00B271E5">
        <w:rPr>
          <w:rFonts w:cs="Times New Roman"/>
          <w:szCs w:val="24"/>
        </w:rPr>
        <w:t>-</w:t>
      </w:r>
      <w:r w:rsidR="00322536">
        <w:rPr>
          <w:rFonts w:cs="Times New Roman"/>
          <w:szCs w:val="24"/>
        </w:rPr>
        <w:t>S</w:t>
      </w:r>
      <w:r w:rsidRPr="00B271E5">
        <w:rPr>
          <w:rFonts w:cs="Times New Roman"/>
          <w:szCs w:val="24"/>
        </w:rPr>
        <w:t xml:space="preserve">can number. OCT </w:t>
      </w:r>
      <w:r w:rsidR="00322536">
        <w:rPr>
          <w:rFonts w:cs="Times New Roman"/>
          <w:szCs w:val="24"/>
        </w:rPr>
        <w:t>A</w:t>
      </w:r>
      <w:r w:rsidRPr="00B271E5">
        <w:rPr>
          <w:rFonts w:cs="Times New Roman"/>
          <w:szCs w:val="24"/>
        </w:rPr>
        <w:t>-</w:t>
      </w:r>
      <w:r w:rsidR="00322536">
        <w:rPr>
          <w:rFonts w:cs="Times New Roman"/>
          <w:szCs w:val="24"/>
        </w:rPr>
        <w:t>S</w:t>
      </w:r>
      <w:r w:rsidRPr="00B271E5">
        <w:rPr>
          <w:rFonts w:cs="Times New Roman"/>
          <w:szCs w:val="24"/>
        </w:rPr>
        <w:t>cans should be saved as processed floating point, non-compressed arrays.</w:t>
      </w:r>
    </w:p>
    <w:p w14:paraId="3C978616" w14:textId="4769ABC3" w:rsidR="00363E89" w:rsidRDefault="00363E89" w:rsidP="00A721F0">
      <w:pPr>
        <w:pStyle w:val="ListParagraph"/>
        <w:numPr>
          <w:ilvl w:val="0"/>
          <w:numId w:val="23"/>
        </w:numPr>
        <w:spacing w:line="480" w:lineRule="auto"/>
        <w:jc w:val="both"/>
        <w:rPr>
          <w:rFonts w:cs="Times New Roman"/>
          <w:szCs w:val="24"/>
        </w:rPr>
      </w:pPr>
      <w:r w:rsidRPr="00B271E5">
        <w:rPr>
          <w:rFonts w:cs="Times New Roman"/>
          <w:b/>
          <w:szCs w:val="24"/>
          <w:u w:val="single"/>
        </w:rPr>
        <w:t xml:space="preserve">Procedure </w:t>
      </w:r>
      <w:r w:rsidR="007F0240" w:rsidRPr="00B271E5">
        <w:rPr>
          <w:rFonts w:cs="Times New Roman"/>
          <w:b/>
          <w:szCs w:val="24"/>
          <w:u w:val="single"/>
        </w:rPr>
        <w:t>S</w:t>
      </w:r>
      <w:r w:rsidRPr="00B271E5">
        <w:rPr>
          <w:rFonts w:cs="Times New Roman"/>
          <w:b/>
          <w:szCs w:val="24"/>
          <w:u w:val="single"/>
        </w:rPr>
        <w:t>aving:</w:t>
      </w:r>
      <w:r w:rsidRPr="00B271E5">
        <w:rPr>
          <w:rFonts w:cs="Times New Roman"/>
          <w:szCs w:val="24"/>
        </w:rPr>
        <w:t xml:space="preserve"> </w:t>
      </w:r>
      <w:r w:rsidR="007F0240" w:rsidRPr="00B271E5">
        <w:rPr>
          <w:rFonts w:cs="Times New Roman"/>
          <w:szCs w:val="24"/>
        </w:rPr>
        <w:t>S</w:t>
      </w:r>
      <w:r w:rsidR="0063628C" w:rsidRPr="00B271E5">
        <w:rPr>
          <w:rFonts w:cs="Times New Roman"/>
          <w:szCs w:val="24"/>
        </w:rPr>
        <w:t>ave a video of the screen</w:t>
      </w:r>
      <w:r w:rsidR="00DE7172" w:rsidRPr="00B271E5">
        <w:rPr>
          <w:rFonts w:cs="Times New Roman"/>
          <w:szCs w:val="24"/>
        </w:rPr>
        <w:t>, plus audio commentary</w:t>
      </w:r>
      <w:r w:rsidR="0063628C" w:rsidRPr="00B271E5">
        <w:rPr>
          <w:rFonts w:cs="Times New Roman"/>
          <w:szCs w:val="24"/>
        </w:rPr>
        <w:t>. S</w:t>
      </w:r>
      <w:r w:rsidRPr="00B271E5">
        <w:rPr>
          <w:rFonts w:cs="Times New Roman"/>
          <w:szCs w:val="24"/>
        </w:rPr>
        <w:t xml:space="preserve">hould be </w:t>
      </w:r>
      <w:r w:rsidR="00DE7172" w:rsidRPr="00B271E5">
        <w:rPr>
          <w:rFonts w:cs="Times New Roman"/>
          <w:szCs w:val="24"/>
        </w:rPr>
        <w:t xml:space="preserve">enable at the click of a button, to document an entire procedure. </w:t>
      </w:r>
    </w:p>
    <w:p w14:paraId="0431B58F" w14:textId="54440BC5" w:rsidR="006A1C87" w:rsidRPr="0021598A" w:rsidRDefault="0021598A" w:rsidP="00A721F0">
      <w:pPr>
        <w:pStyle w:val="ListParagraph"/>
        <w:numPr>
          <w:ilvl w:val="0"/>
          <w:numId w:val="23"/>
        </w:numPr>
        <w:spacing w:line="480" w:lineRule="auto"/>
        <w:jc w:val="both"/>
        <w:rPr>
          <w:rFonts w:cs="Times New Roman"/>
          <w:szCs w:val="24"/>
        </w:rPr>
      </w:pPr>
      <w:r>
        <w:rPr>
          <w:rFonts w:cs="Times New Roman"/>
          <w:b/>
          <w:szCs w:val="24"/>
          <w:u w:val="single"/>
        </w:rPr>
        <w:t>Utilize Existing Laboratory Hardware and Equipment</w:t>
      </w:r>
      <w:r w:rsidR="009B133A">
        <w:rPr>
          <w:rFonts w:cs="Times New Roman"/>
          <w:b/>
          <w:szCs w:val="24"/>
          <w:u w:val="single"/>
        </w:rPr>
        <w:t xml:space="preserve"> (where appropriate)</w:t>
      </w:r>
      <w:r>
        <w:rPr>
          <w:rFonts w:cs="Times New Roman"/>
          <w:b/>
          <w:szCs w:val="24"/>
          <w:u w:val="single"/>
        </w:rPr>
        <w:t>:</w:t>
      </w:r>
      <w:r>
        <w:rPr>
          <w:rFonts w:cs="Times New Roman"/>
          <w:szCs w:val="24"/>
        </w:rPr>
        <w:t xml:space="preserve"> As an established medical imaging laboratory, the </w:t>
      </w:r>
      <w:r w:rsidR="004E7D45">
        <w:rPr>
          <w:rFonts w:cs="Times New Roman"/>
          <w:szCs w:val="24"/>
        </w:rPr>
        <w:t>optics tissue laboratory</w:t>
      </w:r>
      <w:r>
        <w:rPr>
          <w:rFonts w:cs="Times New Roman"/>
          <w:szCs w:val="24"/>
        </w:rPr>
        <w:t xml:space="preserve"> has relevant hardware from prior projects and experiments. Some of this equipment and software is appropriate for this project.</w:t>
      </w:r>
    </w:p>
    <w:p w14:paraId="7D81FC0D" w14:textId="4D909EEF" w:rsidR="00B97C76" w:rsidRPr="00B271E5" w:rsidRDefault="007B7801" w:rsidP="00A721F0">
      <w:pPr>
        <w:pStyle w:val="Heading2"/>
        <w:spacing w:line="480" w:lineRule="auto"/>
        <w:jc w:val="both"/>
        <w:rPr>
          <w:rFonts w:cs="Times New Roman"/>
        </w:rPr>
      </w:pPr>
      <w:bookmarkStart w:id="16" w:name="_Toc532383475"/>
      <w:r w:rsidRPr="00B271E5">
        <w:rPr>
          <w:rFonts w:cs="Times New Roman"/>
        </w:rPr>
        <w:t>Background</w:t>
      </w:r>
      <w:bookmarkEnd w:id="16"/>
    </w:p>
    <w:p w14:paraId="744C6AD8" w14:textId="0CF6CD44" w:rsidR="007B7801" w:rsidRDefault="0034742B" w:rsidP="00A721F0">
      <w:pPr>
        <w:spacing w:line="480" w:lineRule="auto"/>
        <w:jc w:val="both"/>
        <w:rPr>
          <w:rFonts w:cs="Times New Roman"/>
          <w:szCs w:val="24"/>
        </w:rPr>
      </w:pPr>
      <w:r>
        <w:rPr>
          <w:rFonts w:cs="Times New Roman"/>
          <w:szCs w:val="24"/>
        </w:rPr>
        <w:t xml:space="preserve">The component pieces to perform </w:t>
      </w:r>
      <w:r w:rsidR="00DB257C">
        <w:rPr>
          <w:rFonts w:cs="Times New Roman"/>
          <w:szCs w:val="24"/>
        </w:rPr>
        <w:t>CCD and OCT imagin</w:t>
      </w:r>
      <w:r w:rsidR="00E51710">
        <w:rPr>
          <w:rFonts w:cs="Times New Roman"/>
          <w:szCs w:val="24"/>
        </w:rPr>
        <w:t>g ex</w:t>
      </w:r>
      <w:r>
        <w:rPr>
          <w:rFonts w:cs="Times New Roman"/>
          <w:szCs w:val="24"/>
        </w:rPr>
        <w:t>ist, but there is no software which</w:t>
      </w:r>
      <w:r w:rsidR="00E51710">
        <w:rPr>
          <w:rFonts w:cs="Times New Roman"/>
          <w:szCs w:val="24"/>
        </w:rPr>
        <w:t xml:space="preserve"> </w:t>
      </w:r>
      <w:r>
        <w:rPr>
          <w:rFonts w:cs="Times New Roman"/>
          <w:szCs w:val="24"/>
        </w:rPr>
        <w:t>meet</w:t>
      </w:r>
      <w:r w:rsidR="00E51710">
        <w:rPr>
          <w:rFonts w:cs="Times New Roman"/>
          <w:szCs w:val="24"/>
        </w:rPr>
        <w:t>s</w:t>
      </w:r>
      <w:r>
        <w:rPr>
          <w:rFonts w:cs="Times New Roman"/>
          <w:szCs w:val="24"/>
        </w:rPr>
        <w:t xml:space="preserve"> </w:t>
      </w:r>
      <w:r w:rsidR="00C8598D">
        <w:rPr>
          <w:rFonts w:cs="Times New Roman"/>
          <w:szCs w:val="24"/>
        </w:rPr>
        <w:t xml:space="preserve">the needs of the combined Falloposcope system </w:t>
      </w:r>
      <w:r w:rsidR="00984563">
        <w:rPr>
          <w:rFonts w:cs="Times New Roman"/>
          <w:szCs w:val="24"/>
        </w:rPr>
        <w:t xml:space="preserve">in </w:t>
      </w:r>
      <w:r>
        <w:rPr>
          <w:rFonts w:cs="Times New Roman"/>
          <w:szCs w:val="24"/>
        </w:rPr>
        <w:t>a simple and efficient format.</w:t>
      </w:r>
      <w:r w:rsidR="004F2443">
        <w:rPr>
          <w:rFonts w:cs="Times New Roman"/>
          <w:szCs w:val="24"/>
        </w:rPr>
        <w:t xml:space="preserve"> Software </w:t>
      </w:r>
      <w:r w:rsidR="004F2443">
        <w:rPr>
          <w:rFonts w:cs="Times New Roman"/>
          <w:szCs w:val="24"/>
        </w:rPr>
        <w:lastRenderedPageBreak/>
        <w:t xml:space="preserve">to simultaneously perform CCD and OCT imaging utilizing existing laboratory hardware required custom development. </w:t>
      </w:r>
    </w:p>
    <w:p w14:paraId="3464FE7F" w14:textId="450017D1" w:rsidR="00316561" w:rsidRDefault="009B133A" w:rsidP="00A721F0">
      <w:pPr>
        <w:spacing w:line="480" w:lineRule="auto"/>
        <w:ind w:firstLine="576"/>
        <w:jc w:val="both"/>
        <w:rPr>
          <w:rFonts w:cs="Times New Roman"/>
          <w:szCs w:val="24"/>
        </w:rPr>
      </w:pPr>
      <w:r>
        <w:rPr>
          <w:rFonts w:cs="Times New Roman"/>
          <w:szCs w:val="24"/>
        </w:rPr>
        <w:t xml:space="preserve">To perform CCD imaging, </w:t>
      </w:r>
      <w:r w:rsidR="00C8598D">
        <w:rPr>
          <w:rFonts w:cs="Times New Roman"/>
          <w:szCs w:val="24"/>
        </w:rPr>
        <w:t xml:space="preserve">the system </w:t>
      </w:r>
      <w:r>
        <w:rPr>
          <w:rFonts w:cs="Times New Roman"/>
          <w:szCs w:val="24"/>
        </w:rPr>
        <w:t>utilize</w:t>
      </w:r>
      <w:r w:rsidR="00C8598D">
        <w:rPr>
          <w:rFonts w:cs="Times New Roman"/>
          <w:szCs w:val="24"/>
        </w:rPr>
        <w:t>s</w:t>
      </w:r>
      <w:r>
        <w:rPr>
          <w:rFonts w:cs="Times New Roman"/>
          <w:szCs w:val="24"/>
        </w:rPr>
        <w:t xml:space="preserve"> a</w:t>
      </w:r>
      <w:r w:rsidR="00316561">
        <w:rPr>
          <w:rFonts w:cs="Times New Roman"/>
          <w:szCs w:val="24"/>
        </w:rPr>
        <w:t xml:space="preserve"> Pixis 1024B CCD camera from Princeton Instruments</w:t>
      </w:r>
      <w:r>
        <w:rPr>
          <w:rFonts w:cs="Times New Roman"/>
          <w:szCs w:val="24"/>
        </w:rPr>
        <w:t>. Th</w:t>
      </w:r>
      <w:r w:rsidR="00E51710">
        <w:rPr>
          <w:rFonts w:cs="Times New Roman"/>
          <w:szCs w:val="24"/>
        </w:rPr>
        <w:t>e Pixis 1024B</w:t>
      </w:r>
      <w:r w:rsidR="00316561">
        <w:rPr>
          <w:rFonts w:cs="Times New Roman"/>
          <w:szCs w:val="24"/>
        </w:rPr>
        <w:t xml:space="preserve"> has C++ support, as well as sample code</w:t>
      </w:r>
      <w:r>
        <w:rPr>
          <w:rFonts w:cs="Times New Roman"/>
          <w:szCs w:val="24"/>
        </w:rPr>
        <w:t xml:space="preserve"> which performs</w:t>
      </w:r>
      <w:r w:rsidR="00316561">
        <w:rPr>
          <w:rFonts w:cs="Times New Roman"/>
          <w:szCs w:val="24"/>
        </w:rPr>
        <w:t xml:space="preserve"> continuous measurements. </w:t>
      </w:r>
      <w:r>
        <w:rPr>
          <w:rFonts w:cs="Times New Roman"/>
          <w:szCs w:val="24"/>
        </w:rPr>
        <w:t>Th</w:t>
      </w:r>
      <w:r w:rsidR="00E51710">
        <w:rPr>
          <w:rFonts w:cs="Times New Roman"/>
          <w:szCs w:val="24"/>
        </w:rPr>
        <w:t xml:space="preserve">is sample code was </w:t>
      </w:r>
      <w:r w:rsidR="00C8598D">
        <w:rPr>
          <w:rFonts w:cs="Times New Roman"/>
          <w:szCs w:val="24"/>
        </w:rPr>
        <w:t xml:space="preserve">modified and incorporated </w:t>
      </w:r>
      <w:r w:rsidR="00E51710">
        <w:rPr>
          <w:rFonts w:cs="Times New Roman"/>
          <w:szCs w:val="24"/>
        </w:rPr>
        <w:t>into the Falloposcope software,</w:t>
      </w:r>
      <w:r w:rsidR="00316561">
        <w:rPr>
          <w:rFonts w:cs="Times New Roman"/>
          <w:szCs w:val="24"/>
        </w:rPr>
        <w:t xml:space="preserve"> </w:t>
      </w:r>
      <w:r w:rsidR="00C8598D">
        <w:rPr>
          <w:rFonts w:cs="Times New Roman"/>
          <w:szCs w:val="24"/>
        </w:rPr>
        <w:t xml:space="preserve">with </w:t>
      </w:r>
      <w:r w:rsidR="00E51710">
        <w:rPr>
          <w:rFonts w:cs="Times New Roman"/>
          <w:szCs w:val="24"/>
        </w:rPr>
        <w:t>functionality added to</w:t>
      </w:r>
      <w:r>
        <w:rPr>
          <w:rFonts w:cs="Times New Roman"/>
          <w:szCs w:val="24"/>
        </w:rPr>
        <w:t xml:space="preserve"> displa</w:t>
      </w:r>
      <w:r w:rsidR="00070089">
        <w:rPr>
          <w:rFonts w:cs="Times New Roman"/>
          <w:szCs w:val="24"/>
        </w:rPr>
        <w:t>y</w:t>
      </w:r>
      <w:r>
        <w:rPr>
          <w:rFonts w:cs="Times New Roman"/>
          <w:szCs w:val="24"/>
        </w:rPr>
        <w:t xml:space="preserve"> images in the GUI and sav</w:t>
      </w:r>
      <w:r w:rsidR="00070089">
        <w:rPr>
          <w:rFonts w:cs="Times New Roman"/>
          <w:szCs w:val="24"/>
        </w:rPr>
        <w:t>e</w:t>
      </w:r>
      <w:r>
        <w:rPr>
          <w:rFonts w:cs="Times New Roman"/>
          <w:szCs w:val="24"/>
        </w:rPr>
        <w:t xml:space="preserve"> data. </w:t>
      </w:r>
    </w:p>
    <w:p w14:paraId="4612892A" w14:textId="7DE25AA8" w:rsidR="006A1C87" w:rsidRPr="00630588" w:rsidRDefault="004664E4" w:rsidP="00A721F0">
      <w:pPr>
        <w:spacing w:line="480" w:lineRule="auto"/>
        <w:ind w:firstLine="576"/>
        <w:jc w:val="both"/>
        <w:rPr>
          <w:rFonts w:cs="Times New Roman"/>
          <w:szCs w:val="24"/>
        </w:rPr>
      </w:pPr>
      <w:r>
        <w:rPr>
          <w:rFonts w:cs="Times New Roman"/>
          <w:szCs w:val="24"/>
        </w:rPr>
        <w:t>T</w:t>
      </w:r>
      <w:r w:rsidR="009B133A">
        <w:rPr>
          <w:rFonts w:cs="Times New Roman"/>
          <w:szCs w:val="24"/>
        </w:rPr>
        <w:t xml:space="preserve">o perform OCT imaging, </w:t>
      </w:r>
      <w:r w:rsidR="00C8598D">
        <w:rPr>
          <w:rFonts w:cs="Times New Roman"/>
          <w:szCs w:val="24"/>
        </w:rPr>
        <w:t xml:space="preserve">the system </w:t>
      </w:r>
      <w:r w:rsidR="009B133A">
        <w:rPr>
          <w:rFonts w:cs="Times New Roman"/>
          <w:szCs w:val="24"/>
        </w:rPr>
        <w:t>utilize</w:t>
      </w:r>
      <w:r w:rsidR="00C8598D">
        <w:rPr>
          <w:rFonts w:cs="Times New Roman"/>
          <w:szCs w:val="24"/>
        </w:rPr>
        <w:t>s</w:t>
      </w:r>
      <w:r w:rsidR="009B133A">
        <w:rPr>
          <w:rFonts w:cs="Times New Roman"/>
          <w:szCs w:val="24"/>
        </w:rPr>
        <w:t xml:space="preserve"> a</w:t>
      </w:r>
      <w:r w:rsidR="0021598A">
        <w:rPr>
          <w:rFonts w:cs="Times New Roman"/>
          <w:szCs w:val="24"/>
        </w:rPr>
        <w:t xml:space="preserve"> Santec HSL-2100 Swept Source laser and accompanying BPD-200-S</w:t>
      </w:r>
      <w:r w:rsidR="00645B1A">
        <w:rPr>
          <w:rFonts w:cs="Times New Roman"/>
          <w:szCs w:val="24"/>
        </w:rPr>
        <w:t>T</w:t>
      </w:r>
      <w:r w:rsidR="0021598A">
        <w:rPr>
          <w:rFonts w:cs="Times New Roman"/>
          <w:szCs w:val="24"/>
        </w:rPr>
        <w:t xml:space="preserve"> photodetector</w:t>
      </w:r>
      <w:r w:rsidR="00E51710">
        <w:rPr>
          <w:rFonts w:cs="Times New Roman"/>
          <w:szCs w:val="24"/>
        </w:rPr>
        <w:t xml:space="preserve">. </w:t>
      </w:r>
      <w:r w:rsidR="004859DD">
        <w:rPr>
          <w:rFonts w:cs="Times New Roman"/>
          <w:szCs w:val="24"/>
        </w:rPr>
        <w:t xml:space="preserve">Not originally available was a data acquisition board capable of real-time processing of the </w:t>
      </w:r>
      <w:r w:rsidR="00A763FD">
        <w:rPr>
          <w:rFonts w:cs="Times New Roman"/>
          <w:szCs w:val="24"/>
        </w:rPr>
        <w:t>A</w:t>
      </w:r>
      <w:r w:rsidR="004859DD">
        <w:rPr>
          <w:rFonts w:cs="Times New Roman"/>
          <w:szCs w:val="24"/>
        </w:rPr>
        <w:t>-</w:t>
      </w:r>
      <w:r w:rsidR="00A763FD">
        <w:rPr>
          <w:rFonts w:cs="Times New Roman"/>
          <w:szCs w:val="24"/>
        </w:rPr>
        <w:t>S</w:t>
      </w:r>
      <w:r w:rsidR="004859DD">
        <w:rPr>
          <w:rFonts w:cs="Times New Roman"/>
          <w:szCs w:val="24"/>
        </w:rPr>
        <w:t xml:space="preserve">cans in a manner acceptable for the Falloposcope system. After considerable discussion with vendors and analysis of capabilities and needs, a decision was made to purchase the </w:t>
      </w:r>
      <w:r w:rsidR="00316561">
        <w:rPr>
          <w:rFonts w:cs="Times New Roman"/>
          <w:szCs w:val="24"/>
        </w:rPr>
        <w:t xml:space="preserve">AlazarTech ATS-9462 </w:t>
      </w:r>
      <w:r w:rsidR="002A1476">
        <w:rPr>
          <w:rFonts w:cs="Times New Roman"/>
          <w:szCs w:val="24"/>
        </w:rPr>
        <w:t>D</w:t>
      </w:r>
      <w:r w:rsidR="00E51710">
        <w:rPr>
          <w:rFonts w:cs="Times New Roman"/>
          <w:szCs w:val="24"/>
        </w:rPr>
        <w:t>AQ board</w:t>
      </w:r>
      <w:r w:rsidR="002A1476">
        <w:rPr>
          <w:rFonts w:cs="Times New Roman"/>
          <w:szCs w:val="24"/>
        </w:rPr>
        <w:t xml:space="preserve">. The </w:t>
      </w:r>
      <w:r w:rsidR="00E51710">
        <w:rPr>
          <w:rFonts w:cs="Times New Roman"/>
          <w:szCs w:val="24"/>
        </w:rPr>
        <w:t xml:space="preserve">AlazarTech </w:t>
      </w:r>
      <w:r w:rsidR="002A1476">
        <w:rPr>
          <w:rFonts w:cs="Times New Roman"/>
          <w:szCs w:val="24"/>
        </w:rPr>
        <w:t>software development kit (</w:t>
      </w:r>
      <w:r w:rsidR="00E51710">
        <w:rPr>
          <w:rFonts w:cs="Times New Roman"/>
          <w:szCs w:val="24"/>
        </w:rPr>
        <w:t>ATS-</w:t>
      </w:r>
      <w:r w:rsidR="002A1476">
        <w:rPr>
          <w:rFonts w:cs="Times New Roman"/>
          <w:szCs w:val="24"/>
        </w:rPr>
        <w:t xml:space="preserve">SDK) </w:t>
      </w:r>
      <w:r w:rsidR="00E51710">
        <w:rPr>
          <w:rFonts w:cs="Times New Roman"/>
          <w:szCs w:val="24"/>
        </w:rPr>
        <w:t xml:space="preserve">is </w:t>
      </w:r>
      <w:r w:rsidR="002A1476">
        <w:rPr>
          <w:rFonts w:cs="Times New Roman"/>
          <w:szCs w:val="24"/>
        </w:rPr>
        <w:t>written in C++</w:t>
      </w:r>
      <w:r w:rsidR="00E51710">
        <w:rPr>
          <w:rFonts w:cs="Times New Roman"/>
          <w:szCs w:val="24"/>
        </w:rPr>
        <w:t>. AlazarTech also offers a</w:t>
      </w:r>
      <w:r w:rsidR="00EE4E69">
        <w:rPr>
          <w:rFonts w:cs="Times New Roman"/>
          <w:szCs w:val="24"/>
        </w:rPr>
        <w:t xml:space="preserve"> library for performing </w:t>
      </w:r>
      <w:r w:rsidR="00E51710">
        <w:rPr>
          <w:rFonts w:cs="Times New Roman"/>
          <w:szCs w:val="24"/>
        </w:rPr>
        <w:t xml:space="preserve">the data processing steps required for real time </w:t>
      </w:r>
      <w:r w:rsidR="00EE4E69">
        <w:rPr>
          <w:rFonts w:cs="Times New Roman"/>
          <w:szCs w:val="24"/>
        </w:rPr>
        <w:t>OCT imaging.</w:t>
      </w:r>
      <w:r w:rsidR="00F13EF9">
        <w:rPr>
          <w:rFonts w:cs="Times New Roman"/>
          <w:szCs w:val="24"/>
        </w:rPr>
        <w:t xml:space="preserve"> </w:t>
      </w:r>
      <w:r w:rsidR="00E51710">
        <w:rPr>
          <w:rFonts w:cs="Times New Roman"/>
          <w:szCs w:val="24"/>
        </w:rPr>
        <w:t>The sample code provided by AlazarTech to interface with the ATS-9462 DAQ board and perform the</w:t>
      </w:r>
      <w:r w:rsidR="003820A8">
        <w:rPr>
          <w:rFonts w:cs="Times New Roman"/>
          <w:szCs w:val="24"/>
        </w:rPr>
        <w:t xml:space="preserve"> OCT data processing steps was incorporated directly into the Falloposcope software.</w:t>
      </w:r>
      <w:r w:rsidR="00E51710">
        <w:rPr>
          <w:rFonts w:cs="Times New Roman"/>
          <w:szCs w:val="24"/>
        </w:rPr>
        <w:t xml:space="preserve"> </w:t>
      </w:r>
      <w:r w:rsidR="00D23E41">
        <w:rPr>
          <w:rFonts w:cs="Times New Roman"/>
          <w:szCs w:val="24"/>
        </w:rPr>
        <w:t xml:space="preserve">Parameters were changed to </w:t>
      </w:r>
      <w:r w:rsidR="00B62EF1">
        <w:rPr>
          <w:rFonts w:cs="Times New Roman"/>
          <w:szCs w:val="24"/>
        </w:rPr>
        <w:t xml:space="preserve">allow the DAQ board to sample the HSL-2100 output and perform measurements continuously. Additions were made to display A and B-Scans in the </w:t>
      </w:r>
      <w:r w:rsidR="00F22C90">
        <w:rPr>
          <w:rFonts w:cs="Times New Roman"/>
          <w:szCs w:val="24"/>
        </w:rPr>
        <w:t>GUI and</w:t>
      </w:r>
      <w:r w:rsidR="00B62EF1">
        <w:rPr>
          <w:rFonts w:cs="Times New Roman"/>
          <w:szCs w:val="24"/>
        </w:rPr>
        <w:t xml:space="preserve"> save sections of data specified by the operator</w:t>
      </w:r>
      <w:r w:rsidR="00D004E1">
        <w:rPr>
          <w:rFonts w:cs="Times New Roman"/>
          <w:szCs w:val="24"/>
        </w:rPr>
        <w:t xml:space="preserve">. </w:t>
      </w:r>
    </w:p>
    <w:p w14:paraId="7E42E3C0" w14:textId="675B1AC4" w:rsidR="00C85F27" w:rsidRPr="00B271E5" w:rsidRDefault="00724B54" w:rsidP="00A721F0">
      <w:pPr>
        <w:pStyle w:val="Heading1"/>
        <w:spacing w:line="480" w:lineRule="auto"/>
        <w:jc w:val="both"/>
        <w:rPr>
          <w:rFonts w:cs="Times New Roman"/>
        </w:rPr>
      </w:pPr>
      <w:bookmarkStart w:id="17" w:name="_Toc532383476"/>
      <w:r w:rsidRPr="00B271E5">
        <w:rPr>
          <w:rFonts w:cs="Times New Roman"/>
        </w:rPr>
        <w:t xml:space="preserve">Software </w:t>
      </w:r>
      <w:r w:rsidR="00D93FDB" w:rsidRPr="00B271E5">
        <w:rPr>
          <w:rFonts w:cs="Times New Roman"/>
        </w:rPr>
        <w:t xml:space="preserve">Implementation </w:t>
      </w:r>
      <w:r w:rsidRPr="00B271E5">
        <w:rPr>
          <w:rFonts w:cs="Times New Roman"/>
        </w:rPr>
        <w:t>Overview</w:t>
      </w:r>
      <w:bookmarkEnd w:id="17"/>
    </w:p>
    <w:p w14:paraId="3CE9DCF2" w14:textId="0E11121D" w:rsidR="004C7AC4" w:rsidRDefault="003C5710" w:rsidP="00A721F0">
      <w:pPr>
        <w:spacing w:line="480" w:lineRule="auto"/>
        <w:jc w:val="both"/>
        <w:rPr>
          <w:rFonts w:cs="Times New Roman"/>
          <w:szCs w:val="24"/>
        </w:rPr>
      </w:pPr>
      <w:r w:rsidRPr="00B271E5">
        <w:rPr>
          <w:rFonts w:cs="Times New Roman"/>
          <w:szCs w:val="24"/>
        </w:rPr>
        <w:t xml:space="preserve">The </w:t>
      </w:r>
      <w:r w:rsidR="004C7AC4">
        <w:rPr>
          <w:rFonts w:cs="Times New Roman"/>
          <w:szCs w:val="24"/>
        </w:rPr>
        <w:t>software itself is written in C++/CLI, which meets the requirements of being written in C++, and allow</w:t>
      </w:r>
      <w:r w:rsidR="00DB733A">
        <w:rPr>
          <w:rFonts w:cs="Times New Roman"/>
          <w:szCs w:val="24"/>
        </w:rPr>
        <w:t>s for</w:t>
      </w:r>
      <w:r w:rsidR="004C7AC4">
        <w:rPr>
          <w:rFonts w:cs="Times New Roman"/>
          <w:szCs w:val="24"/>
        </w:rPr>
        <w:t xml:space="preserve"> the use of .NET objects to create a graphic user interface</w:t>
      </w:r>
      <w:r w:rsidR="004C7AC4" w:rsidRPr="00B271E5">
        <w:rPr>
          <w:rFonts w:cs="Times New Roman"/>
          <w:szCs w:val="24"/>
        </w:rPr>
        <w:t xml:space="preserve"> </w:t>
      </w:r>
      <w:r w:rsidR="004C7AC4">
        <w:rPr>
          <w:rFonts w:cs="Times New Roman"/>
          <w:szCs w:val="24"/>
        </w:rPr>
        <w:t>(</w:t>
      </w:r>
      <w:r w:rsidR="004C7AC4" w:rsidRPr="00B271E5">
        <w:rPr>
          <w:rFonts w:cs="Times New Roman"/>
          <w:szCs w:val="24"/>
        </w:rPr>
        <w:t>GUI</w:t>
      </w:r>
      <w:r w:rsidR="004C7AC4">
        <w:rPr>
          <w:rFonts w:cs="Times New Roman"/>
          <w:szCs w:val="24"/>
        </w:rPr>
        <w:t>)</w:t>
      </w:r>
      <w:r w:rsidR="00DB733A">
        <w:rPr>
          <w:rFonts w:cs="Times New Roman"/>
          <w:szCs w:val="24"/>
        </w:rPr>
        <w:t xml:space="preserve"> which </w:t>
      </w:r>
      <w:r w:rsidR="004C7AC4">
        <w:rPr>
          <w:rFonts w:cs="Times New Roman"/>
          <w:szCs w:val="24"/>
        </w:rPr>
        <w:t>display</w:t>
      </w:r>
      <w:r w:rsidR="00DB733A">
        <w:rPr>
          <w:rFonts w:cs="Times New Roman"/>
          <w:szCs w:val="24"/>
        </w:rPr>
        <w:t>s</w:t>
      </w:r>
      <w:r w:rsidR="004C7AC4">
        <w:rPr>
          <w:rFonts w:cs="Times New Roman"/>
          <w:szCs w:val="24"/>
        </w:rPr>
        <w:t xml:space="preserve"> data </w:t>
      </w:r>
      <w:r w:rsidR="004C7AC4">
        <w:rPr>
          <w:rFonts w:cs="Times New Roman"/>
          <w:szCs w:val="24"/>
        </w:rPr>
        <w:lastRenderedPageBreak/>
        <w:t xml:space="preserve">from the CCD and OCT systems. This software was developed in the Community Edition of Visual Studio, 2017. </w:t>
      </w:r>
    </w:p>
    <w:p w14:paraId="53A21221" w14:textId="1F67B4E4" w:rsidR="00910FEA" w:rsidRDefault="004C7AC4" w:rsidP="00A721F0">
      <w:pPr>
        <w:spacing w:line="480" w:lineRule="auto"/>
        <w:ind w:firstLine="576"/>
        <w:jc w:val="both"/>
        <w:rPr>
          <w:rFonts w:cs="Times New Roman"/>
          <w:szCs w:val="24"/>
        </w:rPr>
      </w:pPr>
      <w:r>
        <w:rPr>
          <w:rFonts w:cs="Times New Roman"/>
          <w:szCs w:val="24"/>
        </w:rPr>
        <w:t xml:space="preserve">The </w:t>
      </w:r>
      <w:r w:rsidR="00E914C3">
        <w:rPr>
          <w:rFonts w:cs="Times New Roman"/>
          <w:szCs w:val="24"/>
        </w:rPr>
        <w:t xml:space="preserve">core of the software is the </w:t>
      </w:r>
      <w:r>
        <w:rPr>
          <w:rFonts w:cs="Times New Roman"/>
          <w:szCs w:val="24"/>
        </w:rPr>
        <w:t xml:space="preserve">GUI, </w:t>
      </w:r>
      <w:r w:rsidR="00E914C3">
        <w:rPr>
          <w:rFonts w:cs="Times New Roman"/>
          <w:szCs w:val="24"/>
        </w:rPr>
        <w:t>from which all other functionality is controlled</w:t>
      </w:r>
      <w:r w:rsidR="00642030" w:rsidRPr="00B271E5">
        <w:rPr>
          <w:rFonts w:cs="Times New Roman"/>
          <w:szCs w:val="24"/>
        </w:rPr>
        <w:t xml:space="preserve">. The three primary </w:t>
      </w:r>
      <w:r w:rsidR="00E914C3">
        <w:rPr>
          <w:rFonts w:cs="Times New Roman"/>
          <w:szCs w:val="24"/>
        </w:rPr>
        <w:t>functions</w:t>
      </w:r>
      <w:r w:rsidR="00642030" w:rsidRPr="00B271E5">
        <w:rPr>
          <w:rFonts w:cs="Times New Roman"/>
          <w:szCs w:val="24"/>
        </w:rPr>
        <w:t xml:space="preserve"> are screen recording, which should run continuously throughout any procedure, as well as </w:t>
      </w:r>
      <w:r w:rsidR="00E914C3">
        <w:rPr>
          <w:rFonts w:cs="Times New Roman"/>
          <w:szCs w:val="24"/>
        </w:rPr>
        <w:t>the ability to</w:t>
      </w:r>
      <w:r w:rsidR="00642030" w:rsidRPr="00B271E5">
        <w:rPr>
          <w:rFonts w:cs="Times New Roman"/>
          <w:szCs w:val="24"/>
        </w:rPr>
        <w:t xml:space="preserve"> continuous</w:t>
      </w:r>
      <w:r w:rsidR="00E914C3">
        <w:rPr>
          <w:rFonts w:cs="Times New Roman"/>
          <w:szCs w:val="24"/>
        </w:rPr>
        <w:t>ly</w:t>
      </w:r>
      <w:r w:rsidR="00642030" w:rsidRPr="00B271E5">
        <w:rPr>
          <w:rFonts w:cs="Times New Roman"/>
          <w:szCs w:val="24"/>
        </w:rPr>
        <w:t xml:space="preserve"> capture CCD and OCT data</w:t>
      </w:r>
      <w:r w:rsidR="00B770A9">
        <w:rPr>
          <w:rFonts w:cs="Times New Roman"/>
          <w:szCs w:val="24"/>
        </w:rPr>
        <w:t xml:space="preserve">. All three of these processes run on separate threads, allowing them to run simultaneously. </w:t>
      </w:r>
    </w:p>
    <w:p w14:paraId="68934393" w14:textId="2A39AC1E" w:rsidR="00A1523C" w:rsidRPr="00B271E5" w:rsidRDefault="00A1523C" w:rsidP="00A721F0">
      <w:pPr>
        <w:spacing w:line="480" w:lineRule="auto"/>
        <w:ind w:firstLine="576"/>
        <w:jc w:val="both"/>
        <w:rPr>
          <w:rFonts w:cs="Times New Roman"/>
          <w:szCs w:val="24"/>
        </w:rPr>
      </w:pPr>
      <w:r>
        <w:rPr>
          <w:rFonts w:cs="Times New Roman"/>
          <w:szCs w:val="24"/>
        </w:rPr>
        <w:t xml:space="preserve">The Screen capture function is the simplest, </w:t>
      </w:r>
      <w:r w:rsidR="00AA0F27">
        <w:rPr>
          <w:rFonts w:cs="Times New Roman"/>
          <w:szCs w:val="24"/>
        </w:rPr>
        <w:t>being</w:t>
      </w:r>
      <w:r>
        <w:rPr>
          <w:rFonts w:cs="Times New Roman"/>
          <w:szCs w:val="24"/>
        </w:rPr>
        <w:t xml:space="preserve"> initiated and stopped with the push of a button. The CCD and OCT </w:t>
      </w:r>
      <w:r w:rsidR="00AA0F27">
        <w:rPr>
          <w:rFonts w:cs="Times New Roman"/>
          <w:szCs w:val="24"/>
        </w:rPr>
        <w:t>threads connect to the</w:t>
      </w:r>
      <w:r w:rsidR="004221EB">
        <w:rPr>
          <w:rFonts w:cs="Times New Roman"/>
          <w:szCs w:val="24"/>
        </w:rPr>
        <w:t xml:space="preserve"> Pixis 1024B and ATS-9462 respectively a</w:t>
      </w:r>
      <w:r w:rsidR="00B877A8">
        <w:rPr>
          <w:rFonts w:cs="Times New Roman"/>
          <w:szCs w:val="24"/>
        </w:rPr>
        <w:t xml:space="preserve">nd take measurements continuously. For each device, there is an option to save data on the GUI. </w:t>
      </w:r>
      <w:r w:rsidR="00842C1A">
        <w:rPr>
          <w:rFonts w:cs="Times New Roman"/>
          <w:szCs w:val="24"/>
        </w:rPr>
        <w:t xml:space="preserve">The operator has the choice of starting or stopping acquisition at any time. </w:t>
      </w:r>
      <w:r w:rsidR="00B877A8">
        <w:rPr>
          <w:rFonts w:cs="Times New Roman"/>
          <w:szCs w:val="24"/>
        </w:rPr>
        <w:t xml:space="preserve"> </w:t>
      </w:r>
    </w:p>
    <w:p w14:paraId="3D2D534A" w14:textId="50412B24" w:rsidR="00910FEA" w:rsidRDefault="00756A8C" w:rsidP="00A721F0">
      <w:pPr>
        <w:keepNext/>
        <w:spacing w:line="480" w:lineRule="auto"/>
        <w:jc w:val="both"/>
      </w:pPr>
      <w:r>
        <w:rPr>
          <w:noProof/>
        </w:rPr>
        <w:drawing>
          <wp:inline distT="0" distB="0" distL="0" distR="0" wp14:anchorId="6F20D825" wp14:editId="4FCB3EF0">
            <wp:extent cx="5943600" cy="3330575"/>
            <wp:effectExtent l="76200" t="76200" r="133350" b="136525"/>
            <wp:docPr id="18" name="Picture 1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oftware overview.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33305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DB40A51" w14:textId="430DF70B" w:rsidR="00642030" w:rsidRPr="00910FEA" w:rsidRDefault="00910FEA" w:rsidP="00A721F0">
      <w:pPr>
        <w:pStyle w:val="Caption"/>
        <w:spacing w:line="480" w:lineRule="auto"/>
        <w:jc w:val="both"/>
        <w:rPr>
          <w:rFonts w:cs="Times New Roman"/>
          <w:noProof/>
          <w:sz w:val="24"/>
          <w:szCs w:val="24"/>
        </w:rPr>
      </w:pPr>
      <w:bookmarkStart w:id="18" w:name="_Toc532457312"/>
      <w:r w:rsidRPr="00910FEA">
        <w:rPr>
          <w:sz w:val="24"/>
          <w:szCs w:val="24"/>
        </w:rPr>
        <w:t xml:space="preserve">Figure </w:t>
      </w:r>
      <w:r w:rsidRPr="00910FEA">
        <w:rPr>
          <w:sz w:val="24"/>
          <w:szCs w:val="24"/>
        </w:rPr>
        <w:fldChar w:fldCharType="begin"/>
      </w:r>
      <w:r w:rsidRPr="00910FEA">
        <w:rPr>
          <w:sz w:val="24"/>
          <w:szCs w:val="24"/>
        </w:rPr>
        <w:instrText xml:space="preserve"> SEQ Figure \* ARABIC </w:instrText>
      </w:r>
      <w:r w:rsidRPr="00910FEA">
        <w:rPr>
          <w:sz w:val="24"/>
          <w:szCs w:val="24"/>
        </w:rPr>
        <w:fldChar w:fldCharType="separate"/>
      </w:r>
      <w:r w:rsidR="00A00D22">
        <w:rPr>
          <w:noProof/>
          <w:sz w:val="24"/>
          <w:szCs w:val="24"/>
        </w:rPr>
        <w:t>9</w:t>
      </w:r>
      <w:r w:rsidRPr="00910FEA">
        <w:rPr>
          <w:sz w:val="24"/>
          <w:szCs w:val="24"/>
        </w:rPr>
        <w:fldChar w:fldCharType="end"/>
      </w:r>
      <w:r w:rsidRPr="00910FEA">
        <w:rPr>
          <w:sz w:val="24"/>
          <w:szCs w:val="24"/>
        </w:rPr>
        <w:t xml:space="preserve">: Diagram of </w:t>
      </w:r>
      <w:r w:rsidR="00153221">
        <w:rPr>
          <w:sz w:val="24"/>
          <w:szCs w:val="24"/>
        </w:rPr>
        <w:t>s</w:t>
      </w:r>
      <w:r w:rsidRPr="00910FEA">
        <w:rPr>
          <w:sz w:val="24"/>
          <w:szCs w:val="24"/>
        </w:rPr>
        <w:t xml:space="preserve">oftware </w:t>
      </w:r>
      <w:r w:rsidR="00153221">
        <w:rPr>
          <w:sz w:val="24"/>
          <w:szCs w:val="24"/>
        </w:rPr>
        <w:t>t</w:t>
      </w:r>
      <w:r w:rsidRPr="00910FEA">
        <w:rPr>
          <w:sz w:val="24"/>
          <w:szCs w:val="24"/>
        </w:rPr>
        <w:t>hreads</w:t>
      </w:r>
      <w:r w:rsidR="00153221">
        <w:rPr>
          <w:sz w:val="24"/>
          <w:szCs w:val="24"/>
        </w:rPr>
        <w:t xml:space="preserve"> initiated on the GUI</w:t>
      </w:r>
      <w:bookmarkEnd w:id="18"/>
    </w:p>
    <w:p w14:paraId="508983E7" w14:textId="5A1F4A0E" w:rsidR="00630588" w:rsidRDefault="00A76B86" w:rsidP="00A721F0">
      <w:pPr>
        <w:spacing w:line="480" w:lineRule="auto"/>
        <w:ind w:firstLine="576"/>
        <w:jc w:val="both"/>
        <w:rPr>
          <w:rFonts w:cs="Times New Roman"/>
          <w:szCs w:val="24"/>
        </w:rPr>
      </w:pPr>
      <w:r>
        <w:rPr>
          <w:rFonts w:cs="Times New Roman"/>
          <w:szCs w:val="24"/>
        </w:rPr>
        <w:lastRenderedPageBreak/>
        <w:t>T</w:t>
      </w:r>
      <w:r w:rsidR="00842C1A">
        <w:rPr>
          <w:rFonts w:cs="Times New Roman"/>
          <w:szCs w:val="24"/>
        </w:rPr>
        <w:t>h</w:t>
      </w:r>
      <w:r w:rsidR="00A74702">
        <w:rPr>
          <w:rFonts w:cs="Times New Roman"/>
          <w:szCs w:val="24"/>
        </w:rPr>
        <w:t>e use of these three distinct threads</w:t>
      </w:r>
      <w:r w:rsidR="00842C1A">
        <w:rPr>
          <w:rFonts w:cs="Times New Roman"/>
          <w:szCs w:val="24"/>
        </w:rPr>
        <w:t xml:space="preserve"> was decided upon by considering the needs of the operator running the procedure. The operator will need to initialize the screen recording at the start of the procedure, which can be done, and will then run in the background with no additional input required. The CCD and OCT imaging functions need to run simultaneously, requiring that each be run on a separate thread. This allows data to be acquired from each instrument and uploaded to the GUI, without interrupting the other. The operator will need to run each instrument for an unknown length of time</w:t>
      </w:r>
      <w:r w:rsidR="002E54F5">
        <w:rPr>
          <w:rFonts w:cs="Times New Roman"/>
          <w:szCs w:val="24"/>
        </w:rPr>
        <w:t xml:space="preserve"> while exploring the tissue sites in the fallopian tubes; this exploration is captured by the screen recording function. High-resolution data from the Pixis 1024B and ATS-9462 is gathered and discarded continuously until specified by the operator. </w:t>
      </w:r>
    </w:p>
    <w:p w14:paraId="0F4D11BC" w14:textId="2E95B0C3" w:rsidR="00842C1A" w:rsidRDefault="002E54F5" w:rsidP="00A721F0">
      <w:pPr>
        <w:spacing w:line="480" w:lineRule="auto"/>
        <w:ind w:firstLine="576"/>
        <w:jc w:val="both"/>
        <w:rPr>
          <w:rFonts w:cs="Times New Roman"/>
          <w:szCs w:val="24"/>
        </w:rPr>
      </w:pPr>
      <w:r>
        <w:rPr>
          <w:rFonts w:cs="Times New Roman"/>
          <w:szCs w:val="24"/>
        </w:rPr>
        <w:t xml:space="preserve">This functionality is controlled from the main GUI, which consists of the following controls to operate the 3 independent threads of the Falloposcope software. </w:t>
      </w:r>
    </w:p>
    <w:p w14:paraId="16F22851" w14:textId="6497152A" w:rsidR="00D93CAE" w:rsidRDefault="00D93CAE" w:rsidP="00A721F0">
      <w:pPr>
        <w:spacing w:line="480" w:lineRule="auto"/>
        <w:jc w:val="both"/>
        <w:rPr>
          <w:rFonts w:cs="Times New Roman"/>
          <w:szCs w:val="24"/>
        </w:rPr>
      </w:pPr>
      <w:r>
        <w:rPr>
          <w:rFonts w:cs="Times New Roman"/>
          <w:szCs w:val="24"/>
        </w:rPr>
        <w:t>Screen Recording:</w:t>
      </w:r>
    </w:p>
    <w:p w14:paraId="1313C98C" w14:textId="15A319D5" w:rsidR="00D93CAE" w:rsidRPr="00D93CAE" w:rsidRDefault="00D93CAE" w:rsidP="00A721F0">
      <w:pPr>
        <w:pStyle w:val="ListParagraph"/>
        <w:numPr>
          <w:ilvl w:val="0"/>
          <w:numId w:val="24"/>
        </w:numPr>
        <w:spacing w:line="480" w:lineRule="auto"/>
        <w:jc w:val="both"/>
        <w:rPr>
          <w:rFonts w:cs="Times New Roman"/>
          <w:szCs w:val="24"/>
        </w:rPr>
      </w:pPr>
      <w:r w:rsidRPr="00630588">
        <w:rPr>
          <w:rFonts w:cs="Times New Roman"/>
          <w:szCs w:val="24"/>
        </w:rPr>
        <w:t>Start/stop recording procedure button</w:t>
      </w:r>
    </w:p>
    <w:p w14:paraId="10E22243" w14:textId="078F13AA" w:rsidR="00D93CAE" w:rsidRPr="00B271E5" w:rsidRDefault="00D93CAE" w:rsidP="00A721F0">
      <w:pPr>
        <w:spacing w:line="480" w:lineRule="auto"/>
        <w:jc w:val="both"/>
        <w:rPr>
          <w:rFonts w:cs="Times New Roman"/>
          <w:szCs w:val="24"/>
        </w:rPr>
      </w:pPr>
      <w:r>
        <w:rPr>
          <w:rFonts w:cs="Times New Roman"/>
          <w:szCs w:val="24"/>
        </w:rPr>
        <w:t>CCD Imaging:</w:t>
      </w:r>
    </w:p>
    <w:p w14:paraId="625EF64A" w14:textId="77777777" w:rsidR="00D93CAE" w:rsidRPr="00D93CAE" w:rsidRDefault="00D93CAE" w:rsidP="00A721F0">
      <w:pPr>
        <w:pStyle w:val="ListParagraph"/>
        <w:numPr>
          <w:ilvl w:val="0"/>
          <w:numId w:val="24"/>
        </w:numPr>
        <w:spacing w:line="480" w:lineRule="auto"/>
        <w:jc w:val="both"/>
        <w:rPr>
          <w:rFonts w:cs="Times New Roman"/>
          <w:szCs w:val="24"/>
        </w:rPr>
      </w:pPr>
      <w:r w:rsidRPr="00B271E5">
        <w:rPr>
          <w:rFonts w:cs="Times New Roman"/>
          <w:szCs w:val="24"/>
        </w:rPr>
        <w:t>CCD camera user-defined parameters (integration time, etc.)</w:t>
      </w:r>
    </w:p>
    <w:p w14:paraId="6BDC8E07" w14:textId="327A696F" w:rsidR="00E47D2F" w:rsidRDefault="00E47D2F" w:rsidP="00A721F0">
      <w:pPr>
        <w:pStyle w:val="ListParagraph"/>
        <w:numPr>
          <w:ilvl w:val="0"/>
          <w:numId w:val="24"/>
        </w:numPr>
        <w:spacing w:line="480" w:lineRule="auto"/>
        <w:jc w:val="both"/>
        <w:rPr>
          <w:rFonts w:cs="Times New Roman"/>
          <w:szCs w:val="24"/>
        </w:rPr>
      </w:pPr>
      <w:r>
        <w:rPr>
          <w:rFonts w:cs="Times New Roman"/>
          <w:szCs w:val="24"/>
        </w:rPr>
        <w:t xml:space="preserve">Contrast maximization </w:t>
      </w:r>
      <w:r w:rsidR="00EC3C89">
        <w:rPr>
          <w:rFonts w:cs="Times New Roman"/>
          <w:szCs w:val="24"/>
        </w:rPr>
        <w:t>option check box</w:t>
      </w:r>
    </w:p>
    <w:p w14:paraId="2953159F" w14:textId="57DA46D7" w:rsidR="00D93CAE" w:rsidRPr="00D93CAE" w:rsidRDefault="00D93CAE" w:rsidP="00A721F0">
      <w:pPr>
        <w:pStyle w:val="ListParagraph"/>
        <w:numPr>
          <w:ilvl w:val="0"/>
          <w:numId w:val="24"/>
        </w:numPr>
        <w:spacing w:line="480" w:lineRule="auto"/>
        <w:jc w:val="both"/>
        <w:rPr>
          <w:rFonts w:cs="Times New Roman"/>
          <w:szCs w:val="24"/>
        </w:rPr>
      </w:pPr>
      <w:r w:rsidRPr="00B271E5">
        <w:rPr>
          <w:rFonts w:cs="Times New Roman"/>
          <w:szCs w:val="24"/>
        </w:rPr>
        <w:t>Start/stop CCD imaging button</w:t>
      </w:r>
    </w:p>
    <w:p w14:paraId="3A27E797" w14:textId="27EC70DC" w:rsidR="00D93CAE" w:rsidRDefault="00D93CAE" w:rsidP="00A721F0">
      <w:pPr>
        <w:pStyle w:val="ListParagraph"/>
        <w:numPr>
          <w:ilvl w:val="0"/>
          <w:numId w:val="24"/>
        </w:numPr>
        <w:spacing w:line="480" w:lineRule="auto"/>
        <w:jc w:val="both"/>
        <w:rPr>
          <w:rFonts w:cs="Times New Roman"/>
          <w:szCs w:val="24"/>
        </w:rPr>
      </w:pPr>
      <w:r>
        <w:rPr>
          <w:rFonts w:cs="Times New Roman"/>
          <w:szCs w:val="24"/>
        </w:rPr>
        <w:t>CCD image display box</w:t>
      </w:r>
    </w:p>
    <w:p w14:paraId="1ED8F86C" w14:textId="77777777" w:rsidR="00D93CAE" w:rsidRDefault="00D93CAE" w:rsidP="00A721F0">
      <w:pPr>
        <w:pStyle w:val="ListParagraph"/>
        <w:numPr>
          <w:ilvl w:val="0"/>
          <w:numId w:val="24"/>
        </w:numPr>
        <w:spacing w:line="480" w:lineRule="auto"/>
        <w:jc w:val="both"/>
        <w:rPr>
          <w:rFonts w:cs="Times New Roman"/>
          <w:szCs w:val="24"/>
        </w:rPr>
      </w:pPr>
      <w:r w:rsidRPr="00B271E5">
        <w:rPr>
          <w:rFonts w:cs="Times New Roman"/>
          <w:szCs w:val="24"/>
        </w:rPr>
        <w:t xml:space="preserve">Box for CCD image file name </w:t>
      </w:r>
    </w:p>
    <w:p w14:paraId="3879AD47" w14:textId="77777777" w:rsidR="00D93CAE" w:rsidRPr="00B271E5" w:rsidRDefault="00D93CAE" w:rsidP="00A721F0">
      <w:pPr>
        <w:pStyle w:val="ListParagraph"/>
        <w:numPr>
          <w:ilvl w:val="0"/>
          <w:numId w:val="24"/>
        </w:numPr>
        <w:spacing w:line="480" w:lineRule="auto"/>
        <w:jc w:val="both"/>
        <w:rPr>
          <w:rFonts w:cs="Times New Roman"/>
          <w:szCs w:val="24"/>
        </w:rPr>
      </w:pPr>
      <w:r w:rsidRPr="00B271E5">
        <w:rPr>
          <w:rFonts w:cs="Times New Roman"/>
          <w:szCs w:val="24"/>
        </w:rPr>
        <w:t>Save CCD image button</w:t>
      </w:r>
    </w:p>
    <w:p w14:paraId="4E049E36" w14:textId="7488ABE4" w:rsidR="00D93CAE" w:rsidRPr="00D93CAE" w:rsidRDefault="00D93CAE" w:rsidP="00A721F0">
      <w:pPr>
        <w:spacing w:line="480" w:lineRule="auto"/>
        <w:jc w:val="both"/>
        <w:rPr>
          <w:rFonts w:cs="Times New Roman"/>
          <w:szCs w:val="24"/>
        </w:rPr>
      </w:pPr>
      <w:r>
        <w:rPr>
          <w:rFonts w:cs="Times New Roman"/>
          <w:szCs w:val="24"/>
        </w:rPr>
        <w:t>OCT Imaging:</w:t>
      </w:r>
    </w:p>
    <w:p w14:paraId="2B91F826" w14:textId="77777777" w:rsidR="00D93CAE" w:rsidRPr="00D93CAE" w:rsidRDefault="00D93CAE" w:rsidP="00A721F0">
      <w:pPr>
        <w:pStyle w:val="ListParagraph"/>
        <w:numPr>
          <w:ilvl w:val="0"/>
          <w:numId w:val="24"/>
        </w:numPr>
        <w:spacing w:line="480" w:lineRule="auto"/>
        <w:jc w:val="both"/>
        <w:rPr>
          <w:rFonts w:cs="Times New Roman"/>
          <w:szCs w:val="24"/>
        </w:rPr>
      </w:pPr>
      <w:r w:rsidRPr="00B271E5">
        <w:rPr>
          <w:rFonts w:cs="Times New Roman"/>
          <w:szCs w:val="24"/>
        </w:rPr>
        <w:lastRenderedPageBreak/>
        <w:t>Start/stop OCT imaging button</w:t>
      </w:r>
    </w:p>
    <w:p w14:paraId="545AD313" w14:textId="77777777" w:rsidR="00D93CAE" w:rsidRPr="00D93CAE" w:rsidRDefault="00D93CAE" w:rsidP="00A721F0">
      <w:pPr>
        <w:pStyle w:val="ListParagraph"/>
        <w:numPr>
          <w:ilvl w:val="0"/>
          <w:numId w:val="24"/>
        </w:numPr>
        <w:spacing w:line="480" w:lineRule="auto"/>
        <w:jc w:val="both"/>
        <w:rPr>
          <w:rFonts w:cs="Times New Roman"/>
          <w:szCs w:val="24"/>
        </w:rPr>
      </w:pPr>
      <w:r w:rsidRPr="00B271E5">
        <w:rPr>
          <w:rFonts w:cs="Times New Roman"/>
          <w:szCs w:val="24"/>
        </w:rPr>
        <w:t>OCT waterfall display able to show 3 seconds of data</w:t>
      </w:r>
    </w:p>
    <w:p w14:paraId="3153BF5F" w14:textId="77777777" w:rsidR="00D93CAE" w:rsidRPr="00B271E5" w:rsidRDefault="00D93CAE" w:rsidP="003B7CE8">
      <w:pPr>
        <w:pStyle w:val="ListParagraph"/>
        <w:numPr>
          <w:ilvl w:val="0"/>
          <w:numId w:val="24"/>
        </w:numPr>
        <w:spacing w:line="480" w:lineRule="auto"/>
        <w:jc w:val="both"/>
        <w:rPr>
          <w:rFonts w:cs="Times New Roman"/>
          <w:szCs w:val="24"/>
        </w:rPr>
      </w:pPr>
      <w:r w:rsidRPr="00B271E5">
        <w:rPr>
          <w:rFonts w:cs="Times New Roman"/>
          <w:szCs w:val="24"/>
        </w:rPr>
        <w:t xml:space="preserve">Box for OCT </w:t>
      </w:r>
      <w:r>
        <w:rPr>
          <w:rFonts w:cs="Times New Roman"/>
          <w:szCs w:val="24"/>
        </w:rPr>
        <w:t>B</w:t>
      </w:r>
      <w:r w:rsidRPr="00B271E5">
        <w:rPr>
          <w:rFonts w:cs="Times New Roman"/>
          <w:szCs w:val="24"/>
        </w:rPr>
        <w:t>-</w:t>
      </w:r>
      <w:r>
        <w:rPr>
          <w:rFonts w:cs="Times New Roman"/>
          <w:szCs w:val="24"/>
        </w:rPr>
        <w:t>S</w:t>
      </w:r>
      <w:r w:rsidRPr="00B271E5">
        <w:rPr>
          <w:rFonts w:cs="Times New Roman"/>
          <w:szCs w:val="24"/>
        </w:rPr>
        <w:t>cans file name</w:t>
      </w:r>
    </w:p>
    <w:p w14:paraId="6265C3DA" w14:textId="4E3BFC89" w:rsidR="00D93CAE" w:rsidRDefault="00D93CAE" w:rsidP="003B7CE8">
      <w:pPr>
        <w:pStyle w:val="ListParagraph"/>
        <w:numPr>
          <w:ilvl w:val="0"/>
          <w:numId w:val="24"/>
        </w:numPr>
        <w:spacing w:line="480" w:lineRule="auto"/>
        <w:jc w:val="both"/>
        <w:rPr>
          <w:rFonts w:cs="Times New Roman"/>
          <w:szCs w:val="24"/>
        </w:rPr>
      </w:pPr>
      <w:r w:rsidRPr="00B271E5">
        <w:rPr>
          <w:rFonts w:cs="Times New Roman"/>
          <w:szCs w:val="24"/>
        </w:rPr>
        <w:t xml:space="preserve">Start/stop save OCT </w:t>
      </w:r>
      <w:r w:rsidR="0020593C">
        <w:rPr>
          <w:rFonts w:cs="Times New Roman"/>
          <w:szCs w:val="24"/>
        </w:rPr>
        <w:t>A</w:t>
      </w:r>
      <w:r w:rsidRPr="00B271E5">
        <w:rPr>
          <w:rFonts w:cs="Times New Roman"/>
          <w:szCs w:val="24"/>
        </w:rPr>
        <w:t>-</w:t>
      </w:r>
      <w:r w:rsidR="0020593C">
        <w:rPr>
          <w:rFonts w:cs="Times New Roman"/>
          <w:szCs w:val="24"/>
        </w:rPr>
        <w:t>S</w:t>
      </w:r>
      <w:r w:rsidR="0020593C" w:rsidRPr="00B271E5">
        <w:rPr>
          <w:rFonts w:cs="Times New Roman"/>
          <w:szCs w:val="24"/>
        </w:rPr>
        <w:t xml:space="preserve">cans </w:t>
      </w:r>
      <w:r w:rsidRPr="00B271E5">
        <w:rPr>
          <w:rFonts w:cs="Times New Roman"/>
          <w:szCs w:val="24"/>
        </w:rPr>
        <w:t>button</w:t>
      </w:r>
    </w:p>
    <w:p w14:paraId="1832E3A7" w14:textId="77777777" w:rsidR="003B7CE8" w:rsidRDefault="003B7CE8" w:rsidP="003B7CE8">
      <w:pPr>
        <w:keepNext/>
        <w:spacing w:line="480" w:lineRule="auto"/>
        <w:jc w:val="both"/>
      </w:pPr>
      <w:r>
        <w:rPr>
          <w:rFonts w:cs="Times New Roman"/>
          <w:noProof/>
          <w:szCs w:val="24"/>
        </w:rPr>
        <w:drawing>
          <wp:inline distT="0" distB="0" distL="0" distR="0" wp14:anchorId="6BF065A2" wp14:editId="5D557240">
            <wp:extent cx="5943600" cy="4050665"/>
            <wp:effectExtent l="76200" t="76200" r="133350" b="140335"/>
            <wp:docPr id="20" name="Picture 2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UI.PNG"/>
                    <pic:cNvPicPr/>
                  </pic:nvPicPr>
                  <pic:blipFill>
                    <a:blip r:embed="rId17">
                      <a:extLst>
                        <a:ext uri="{28A0092B-C50C-407E-A947-70E740481C1C}">
                          <a14:useLocalDpi xmlns:a14="http://schemas.microsoft.com/office/drawing/2010/main" val="0"/>
                        </a:ext>
                      </a:extLst>
                    </a:blip>
                    <a:stretch>
                      <a:fillRect/>
                    </a:stretch>
                  </pic:blipFill>
                  <pic:spPr>
                    <a:xfrm>
                      <a:off x="0" y="0"/>
                      <a:ext cx="5943600" cy="4050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F60A64" w14:textId="7D2AB7AE" w:rsidR="002A5392" w:rsidRPr="003B7CE8" w:rsidRDefault="003B7CE8" w:rsidP="003B7CE8">
      <w:pPr>
        <w:pStyle w:val="Caption"/>
        <w:spacing w:line="480" w:lineRule="auto"/>
        <w:jc w:val="both"/>
        <w:rPr>
          <w:rFonts w:cs="Times New Roman"/>
          <w:sz w:val="24"/>
          <w:szCs w:val="24"/>
        </w:rPr>
      </w:pPr>
      <w:bookmarkStart w:id="19" w:name="_Toc532457313"/>
      <w:r w:rsidRPr="003B7CE8">
        <w:rPr>
          <w:sz w:val="24"/>
          <w:szCs w:val="24"/>
        </w:rPr>
        <w:t xml:space="preserve">Figure </w:t>
      </w:r>
      <w:r w:rsidRPr="003B7CE8">
        <w:rPr>
          <w:sz w:val="24"/>
          <w:szCs w:val="24"/>
        </w:rPr>
        <w:fldChar w:fldCharType="begin"/>
      </w:r>
      <w:r w:rsidRPr="003B7CE8">
        <w:rPr>
          <w:sz w:val="24"/>
          <w:szCs w:val="24"/>
        </w:rPr>
        <w:instrText xml:space="preserve"> SEQ Figure \* ARABIC </w:instrText>
      </w:r>
      <w:r w:rsidRPr="003B7CE8">
        <w:rPr>
          <w:sz w:val="24"/>
          <w:szCs w:val="24"/>
        </w:rPr>
        <w:fldChar w:fldCharType="separate"/>
      </w:r>
      <w:r w:rsidR="00A00D22">
        <w:rPr>
          <w:noProof/>
          <w:sz w:val="24"/>
          <w:szCs w:val="24"/>
        </w:rPr>
        <w:t>10</w:t>
      </w:r>
      <w:r w:rsidRPr="003B7CE8">
        <w:rPr>
          <w:sz w:val="24"/>
          <w:szCs w:val="24"/>
        </w:rPr>
        <w:fldChar w:fldCharType="end"/>
      </w:r>
      <w:r w:rsidRPr="003B7CE8">
        <w:rPr>
          <w:sz w:val="24"/>
          <w:szCs w:val="24"/>
        </w:rPr>
        <w:t>: Falloposcope Software GUI</w:t>
      </w:r>
      <w:bookmarkEnd w:id="19"/>
    </w:p>
    <w:p w14:paraId="0F6E21F7" w14:textId="12F8C8D2" w:rsidR="00C5356C" w:rsidRPr="00B271E5" w:rsidRDefault="00C5356C" w:rsidP="003B7CE8">
      <w:pPr>
        <w:spacing w:line="480" w:lineRule="auto"/>
        <w:ind w:firstLine="504"/>
        <w:jc w:val="both"/>
        <w:rPr>
          <w:rFonts w:cs="Times New Roman"/>
          <w:szCs w:val="24"/>
        </w:rPr>
      </w:pPr>
      <w:r w:rsidRPr="00B271E5">
        <w:rPr>
          <w:rFonts w:cs="Times New Roman"/>
          <w:szCs w:val="24"/>
        </w:rPr>
        <w:t xml:space="preserve">The following sections discuss how these threads are run, parameters are set, and data is acquired and saved, in greater detail. </w:t>
      </w:r>
    </w:p>
    <w:p w14:paraId="095887AF" w14:textId="5D1D4BE9" w:rsidR="00481B9E" w:rsidRDefault="00D93FDB" w:rsidP="00A721F0">
      <w:pPr>
        <w:pStyle w:val="Heading1"/>
        <w:spacing w:line="480" w:lineRule="auto"/>
        <w:jc w:val="both"/>
      </w:pPr>
      <w:bookmarkStart w:id="20" w:name="_Toc532383477"/>
      <w:r w:rsidRPr="00B271E5">
        <w:lastRenderedPageBreak/>
        <w:t>Implementation: CCD Imaging</w:t>
      </w:r>
      <w:bookmarkEnd w:id="20"/>
    </w:p>
    <w:p w14:paraId="575113F4" w14:textId="326298E6" w:rsidR="00FB7B85" w:rsidRPr="00CB274A" w:rsidRDefault="00D76C20" w:rsidP="00A721F0">
      <w:pPr>
        <w:spacing w:line="480" w:lineRule="auto"/>
        <w:jc w:val="both"/>
        <w:rPr>
          <w:rFonts w:cs="Times New Roman"/>
          <w:szCs w:val="24"/>
        </w:rPr>
      </w:pPr>
      <w:r>
        <w:rPr>
          <w:rFonts w:cs="Times New Roman"/>
          <w:szCs w:val="24"/>
        </w:rPr>
        <w:t xml:space="preserve">The CCD imaging system will image light </w:t>
      </w:r>
      <w:r w:rsidR="00FC2624">
        <w:rPr>
          <w:rFonts w:cs="Times New Roman"/>
          <w:szCs w:val="24"/>
        </w:rPr>
        <w:t xml:space="preserve">reflected from or </w:t>
      </w:r>
      <w:r>
        <w:rPr>
          <w:rFonts w:cs="Times New Roman"/>
          <w:szCs w:val="24"/>
        </w:rPr>
        <w:t>emitted by fluor</w:t>
      </w:r>
      <w:r w:rsidR="004859DD">
        <w:rPr>
          <w:rFonts w:cs="Times New Roman"/>
          <w:szCs w:val="24"/>
        </w:rPr>
        <w:t>ophores</w:t>
      </w:r>
      <w:r>
        <w:rPr>
          <w:rFonts w:cs="Times New Roman"/>
          <w:szCs w:val="24"/>
        </w:rPr>
        <w:t xml:space="preserve"> inside the fallopian tubes, returned via the fiber optic bundle of the Falloposcope. </w:t>
      </w:r>
      <w:r w:rsidR="00257BE1">
        <w:rPr>
          <w:rFonts w:cs="Times New Roman"/>
          <w:szCs w:val="24"/>
        </w:rPr>
        <w:t>The CCD camera used for this project is the Pixis 1024B CCD imaging system from Princeton Instruments</w:t>
      </w:r>
      <w:r w:rsidR="00352AA9">
        <w:rPr>
          <w:rFonts w:cs="Times New Roman"/>
          <w:szCs w:val="24"/>
        </w:rPr>
        <w:t xml:space="preserve">. </w:t>
      </w:r>
    </w:p>
    <w:p w14:paraId="2D003EF2" w14:textId="2690D5A1" w:rsidR="00F54E20" w:rsidRDefault="00F54E20" w:rsidP="00A721F0">
      <w:pPr>
        <w:pStyle w:val="ListParagraph"/>
        <w:numPr>
          <w:ilvl w:val="0"/>
          <w:numId w:val="13"/>
        </w:numPr>
        <w:spacing w:line="480" w:lineRule="auto"/>
        <w:jc w:val="both"/>
        <w:rPr>
          <w:rFonts w:cs="Times New Roman"/>
          <w:szCs w:val="24"/>
        </w:rPr>
      </w:pPr>
      <w:r>
        <w:rPr>
          <w:rFonts w:cs="Times New Roman"/>
          <w:szCs w:val="24"/>
        </w:rPr>
        <w:t>1 mega</w:t>
      </w:r>
      <w:r w:rsidR="00352AA9">
        <w:rPr>
          <w:rFonts w:cs="Times New Roman"/>
          <w:szCs w:val="24"/>
        </w:rPr>
        <w:t>-</w:t>
      </w:r>
      <w:r>
        <w:rPr>
          <w:rFonts w:cs="Times New Roman"/>
          <w:szCs w:val="24"/>
        </w:rPr>
        <w:t>pixel camera; 1024x1024 resolution</w:t>
      </w:r>
    </w:p>
    <w:p w14:paraId="2CA5ACA5" w14:textId="000F9548" w:rsidR="00257BE1" w:rsidRDefault="005451B6" w:rsidP="00A721F0">
      <w:pPr>
        <w:pStyle w:val="ListParagraph"/>
        <w:numPr>
          <w:ilvl w:val="0"/>
          <w:numId w:val="13"/>
        </w:numPr>
        <w:spacing w:line="480" w:lineRule="auto"/>
        <w:jc w:val="both"/>
        <w:rPr>
          <w:rFonts w:cs="Times New Roman"/>
          <w:szCs w:val="24"/>
        </w:rPr>
      </w:pPr>
      <w:r>
        <w:rPr>
          <w:rFonts w:cs="Times New Roman"/>
          <w:szCs w:val="24"/>
        </w:rPr>
        <w:t xml:space="preserve">Data </w:t>
      </w:r>
      <w:r w:rsidR="00FF4909">
        <w:rPr>
          <w:rFonts w:cs="Times New Roman"/>
          <w:szCs w:val="24"/>
        </w:rPr>
        <w:t>connection</w:t>
      </w:r>
      <w:r>
        <w:rPr>
          <w:rFonts w:cs="Times New Roman"/>
          <w:szCs w:val="24"/>
        </w:rPr>
        <w:t xml:space="preserve"> via</w:t>
      </w:r>
      <w:r w:rsidR="00257BE1" w:rsidRPr="00B271E5">
        <w:rPr>
          <w:rFonts w:cs="Times New Roman"/>
          <w:szCs w:val="24"/>
        </w:rPr>
        <w:t xml:space="preserve"> USB </w:t>
      </w:r>
      <w:r w:rsidR="00F54E20">
        <w:rPr>
          <w:rFonts w:cs="Times New Roman"/>
          <w:szCs w:val="24"/>
        </w:rPr>
        <w:t>2 port</w:t>
      </w:r>
    </w:p>
    <w:p w14:paraId="62A74514" w14:textId="3604B0B4" w:rsidR="00CB274A" w:rsidRPr="00257BE1" w:rsidRDefault="00CB274A" w:rsidP="00A721F0">
      <w:pPr>
        <w:pStyle w:val="ListParagraph"/>
        <w:numPr>
          <w:ilvl w:val="0"/>
          <w:numId w:val="13"/>
        </w:numPr>
        <w:spacing w:line="480" w:lineRule="auto"/>
        <w:jc w:val="both"/>
        <w:rPr>
          <w:rFonts w:cs="Times New Roman"/>
          <w:szCs w:val="24"/>
        </w:rPr>
      </w:pPr>
      <w:r>
        <w:rPr>
          <w:rFonts w:cs="Times New Roman"/>
          <w:szCs w:val="24"/>
        </w:rPr>
        <w:t>Produces 16</w:t>
      </w:r>
      <w:r w:rsidR="00153221">
        <w:rPr>
          <w:rFonts w:cs="Times New Roman"/>
          <w:szCs w:val="24"/>
        </w:rPr>
        <w:t>-</w:t>
      </w:r>
      <w:r>
        <w:rPr>
          <w:rFonts w:cs="Times New Roman"/>
          <w:szCs w:val="24"/>
        </w:rPr>
        <w:t>bit greyscale images</w:t>
      </w:r>
    </w:p>
    <w:p w14:paraId="73B010A9" w14:textId="45A104FC" w:rsidR="00D93FDB" w:rsidRDefault="00D93FDB" w:rsidP="00A721F0">
      <w:pPr>
        <w:pStyle w:val="Heading3"/>
        <w:spacing w:line="480" w:lineRule="auto"/>
        <w:jc w:val="both"/>
        <w:rPr>
          <w:rFonts w:cs="Times New Roman"/>
        </w:rPr>
      </w:pPr>
      <w:bookmarkStart w:id="21" w:name="_Toc532383478"/>
      <w:r w:rsidRPr="00B271E5">
        <w:rPr>
          <w:rFonts w:cs="Times New Roman"/>
        </w:rPr>
        <w:t>Software Implementation</w:t>
      </w:r>
      <w:bookmarkEnd w:id="21"/>
    </w:p>
    <w:p w14:paraId="4D49144F" w14:textId="43F28EDB" w:rsidR="00A767CF" w:rsidRDefault="00A767CF" w:rsidP="00A721F0">
      <w:pPr>
        <w:spacing w:line="480" w:lineRule="auto"/>
        <w:jc w:val="both"/>
      </w:pPr>
      <w:r>
        <w:t xml:space="preserve">Included with the camera is </w:t>
      </w:r>
      <w:r w:rsidR="00BE2E6B">
        <w:t xml:space="preserve">C++ </w:t>
      </w:r>
      <w:r>
        <w:t xml:space="preserve">sample code which performs continuous measurements. </w:t>
      </w:r>
      <w:r w:rsidR="00AD3C2B">
        <w:t xml:space="preserve">The following </w:t>
      </w:r>
      <w:r w:rsidR="004C7AC4">
        <w:t>measurement</w:t>
      </w:r>
      <w:r w:rsidR="00AD3C2B">
        <w:t xml:space="preserve"> settings</w:t>
      </w:r>
      <w:r w:rsidR="00E4772C">
        <w:t xml:space="preserve"> are</w:t>
      </w:r>
      <w:r w:rsidR="00AD3C2B">
        <w:t xml:space="preserve"> used:</w:t>
      </w:r>
    </w:p>
    <w:p w14:paraId="716126F0" w14:textId="54FB9895" w:rsidR="00AD3C2B" w:rsidRDefault="00AD3C2B" w:rsidP="00A721F0">
      <w:pPr>
        <w:pStyle w:val="ListParagraph"/>
        <w:numPr>
          <w:ilvl w:val="0"/>
          <w:numId w:val="45"/>
        </w:numPr>
        <w:spacing w:line="480" w:lineRule="auto"/>
        <w:jc w:val="both"/>
      </w:pPr>
      <w:r>
        <w:t>Number of readouts = 1</w:t>
      </w:r>
    </w:p>
    <w:p w14:paraId="53197062" w14:textId="227F1760" w:rsidR="00AD3C2B" w:rsidRDefault="00AD3C2B" w:rsidP="00A721F0">
      <w:pPr>
        <w:pStyle w:val="ListParagraph"/>
        <w:numPr>
          <w:ilvl w:val="0"/>
          <w:numId w:val="45"/>
        </w:numPr>
        <w:spacing w:line="480" w:lineRule="auto"/>
        <w:jc w:val="both"/>
      </w:pPr>
      <w:r>
        <w:t>Number of frames per readout = 1</w:t>
      </w:r>
    </w:p>
    <w:p w14:paraId="1DC3EE76" w14:textId="6E87B9AA" w:rsidR="00AD3C2B" w:rsidRDefault="00AD3C2B" w:rsidP="00A721F0">
      <w:pPr>
        <w:pStyle w:val="ListParagraph"/>
        <w:numPr>
          <w:ilvl w:val="0"/>
          <w:numId w:val="45"/>
        </w:numPr>
        <w:spacing w:line="480" w:lineRule="auto"/>
        <w:jc w:val="both"/>
      </w:pPr>
      <w:r>
        <w:t>Regions of interest = 1 (consisting of the full 1024x1024 CCD pixel area)</w:t>
      </w:r>
    </w:p>
    <w:p w14:paraId="5B74F1CF" w14:textId="06682F27" w:rsidR="00AD3C2B" w:rsidRDefault="00AD3C2B" w:rsidP="00A721F0">
      <w:pPr>
        <w:spacing w:line="480" w:lineRule="auto"/>
        <w:ind w:firstLine="360"/>
        <w:jc w:val="both"/>
      </w:pPr>
      <w:r>
        <w:t xml:space="preserve">With these settings, </w:t>
      </w:r>
      <w:r w:rsidR="004C7AC4">
        <w:t xml:space="preserve">for </w:t>
      </w:r>
      <w:r>
        <w:t xml:space="preserve">each </w:t>
      </w:r>
      <w:r w:rsidR="004C7AC4">
        <w:t xml:space="preserve">image captured by the camera, a </w:t>
      </w:r>
      <w:r>
        <w:t xml:space="preserve">buffer </w:t>
      </w:r>
      <w:r w:rsidR="004C7AC4">
        <w:t xml:space="preserve">is returned </w:t>
      </w:r>
      <w:r>
        <w:t>contain</w:t>
      </w:r>
      <w:r w:rsidR="004C7AC4">
        <w:t>ing</w:t>
      </w:r>
      <w:r>
        <w:t xml:space="preserve"> 1 image consisting of 1024x1024 </w:t>
      </w:r>
      <w:r w:rsidR="004C7AC4">
        <w:t>pixels</w:t>
      </w:r>
      <w:r>
        <w:t xml:space="preserve"> of </w:t>
      </w:r>
      <w:r w:rsidR="004C7AC4">
        <w:t>greyscale dat</w:t>
      </w:r>
      <w:r w:rsidR="00E4772C">
        <w:t>a</w:t>
      </w:r>
      <w:r>
        <w:t xml:space="preserve">. Each pixel is 16 bits, meaning each buffer is 2,097,152 bytes. Additionally, a callback function is set which is executed each time a buffer is available from the CCD. This </w:t>
      </w:r>
      <w:r w:rsidR="007F0826">
        <w:t xml:space="preserve">callback </w:t>
      </w:r>
      <w:r>
        <w:t xml:space="preserve">function processes and displays the </w:t>
      </w:r>
      <w:r w:rsidR="007F0826">
        <w:t>image on the GUI</w:t>
      </w:r>
      <w:r w:rsidR="001339FA">
        <w:t xml:space="preserve"> </w:t>
      </w:r>
      <w:sdt>
        <w:sdtPr>
          <w:id w:val="-17232263"/>
          <w:citation/>
        </w:sdtPr>
        <w:sdtEndPr/>
        <w:sdtContent>
          <w:r w:rsidR="00524CE7">
            <w:fldChar w:fldCharType="begin"/>
          </w:r>
          <w:r w:rsidR="00524CE7">
            <w:instrText xml:space="preserve"> CITATION Pri18 \l 1033 </w:instrText>
          </w:r>
          <w:r w:rsidR="00524CE7">
            <w:fldChar w:fldCharType="separate"/>
          </w:r>
          <w:r w:rsidR="00524CE7">
            <w:rPr>
              <w:noProof/>
            </w:rPr>
            <w:t>(Princeton Instruments, 2018)</w:t>
          </w:r>
          <w:r w:rsidR="00524CE7">
            <w:fldChar w:fldCharType="end"/>
          </w:r>
        </w:sdtContent>
      </w:sdt>
      <w:r w:rsidR="007F0826">
        <w:t>.</w:t>
      </w:r>
      <w:r>
        <w:t xml:space="preserve"> </w:t>
      </w:r>
    </w:p>
    <w:p w14:paraId="285FC849" w14:textId="71B63346" w:rsidR="00AD3C2B" w:rsidRDefault="00AD3C2B" w:rsidP="00A721F0">
      <w:pPr>
        <w:spacing w:line="480" w:lineRule="auto"/>
        <w:ind w:firstLine="360"/>
        <w:jc w:val="both"/>
      </w:pPr>
      <w:r>
        <w:t xml:space="preserve">The </w:t>
      </w:r>
      <w:r w:rsidR="004C7AC4">
        <w:t xml:space="preserve">primary </w:t>
      </w:r>
      <w:r w:rsidR="007F0826">
        <w:t>addition to the provided sample code</w:t>
      </w:r>
      <w:r w:rsidR="004C7AC4">
        <w:t xml:space="preserve"> is processing the data into a bitmap image</w:t>
      </w:r>
      <w:r w:rsidR="005A28F6">
        <w:t xml:space="preserve">. The .NET framework’s Graphics Device Interface (GDI) has a bitmap object, where each pixel is given a red, green, blue, and alpha </w:t>
      </w:r>
      <w:r w:rsidR="00EB4B4D">
        <w:t xml:space="preserve">(transparency) </w:t>
      </w:r>
      <w:r w:rsidR="005A28F6">
        <w:t>value</w:t>
      </w:r>
      <w:r w:rsidR="00524CE7">
        <w:t xml:space="preserve"> </w:t>
      </w:r>
      <w:sdt>
        <w:sdtPr>
          <w:id w:val="-268079408"/>
          <w:citation/>
        </w:sdtPr>
        <w:sdtEndPr/>
        <w:sdtContent>
          <w:r w:rsidR="00524CE7">
            <w:fldChar w:fldCharType="begin"/>
          </w:r>
          <w:r w:rsidR="00524CE7">
            <w:instrText xml:space="preserve"> CITATION Mic18 \l 1033 </w:instrText>
          </w:r>
          <w:r w:rsidR="00524CE7">
            <w:fldChar w:fldCharType="separate"/>
          </w:r>
          <w:r w:rsidR="00524CE7">
            <w:rPr>
              <w:noProof/>
            </w:rPr>
            <w:t>(Microsoft Corporation, 2018)</w:t>
          </w:r>
          <w:r w:rsidR="00524CE7">
            <w:fldChar w:fldCharType="end"/>
          </w:r>
        </w:sdtContent>
      </w:sdt>
      <w:r w:rsidR="005A28F6">
        <w:t>.</w:t>
      </w:r>
      <w:r w:rsidR="00EB4B4D">
        <w:t xml:space="preserve"> Each of </w:t>
      </w:r>
      <w:r w:rsidR="00EB4B4D">
        <w:lastRenderedPageBreak/>
        <w:t>these values is a Byte, while the data returned from the camera is 16</w:t>
      </w:r>
      <w:r w:rsidR="00710F75">
        <w:t>-</w:t>
      </w:r>
      <w:r w:rsidR="00EB4B4D">
        <w:t xml:space="preserve">bit greyscale (no separate red, greed, or blue data is </w:t>
      </w:r>
      <w:r w:rsidR="00E81BA8">
        <w:t>provided</w:t>
      </w:r>
      <w:r w:rsidR="00EB4B4D">
        <w:t>). Speed is less of an issue for the fluorescence measurements</w:t>
      </w:r>
      <w:r w:rsidR="000825BB">
        <w:t>;</w:t>
      </w:r>
      <w:r w:rsidR="00EB4B4D">
        <w:t xml:space="preserve"> the CCD </w:t>
      </w:r>
      <w:r w:rsidR="004859DD">
        <w:t xml:space="preserve">exposure time and </w:t>
      </w:r>
      <w:r w:rsidR="00EB4B4D">
        <w:t>readout</w:t>
      </w:r>
      <w:r w:rsidR="004859DD">
        <w:t xml:space="preserve"> time</w:t>
      </w:r>
      <w:r w:rsidR="00EB4B4D">
        <w:t xml:space="preserve"> is the bottle</w:t>
      </w:r>
      <w:r w:rsidR="00710F75">
        <w:t>-</w:t>
      </w:r>
      <w:r w:rsidR="00EB4B4D">
        <w:t>neck so the computer has time to render each image</w:t>
      </w:r>
      <w:r w:rsidR="000825BB">
        <w:t xml:space="preserve"> between measurements. </w:t>
      </w:r>
      <w:r w:rsidR="00E81BA8">
        <w:t>Despite this, t</w:t>
      </w:r>
      <w:r w:rsidR="000825BB">
        <w:t>he fastest possible rendering method is still utilized.</w:t>
      </w:r>
    </w:p>
    <w:p w14:paraId="6167ECDC" w14:textId="5B831091" w:rsidR="00DE57F3" w:rsidRDefault="00EB4B4D" w:rsidP="00A721F0">
      <w:pPr>
        <w:spacing w:line="480" w:lineRule="auto"/>
        <w:ind w:firstLine="360"/>
        <w:jc w:val="both"/>
      </w:pPr>
      <w:r>
        <w:t xml:space="preserve">To display </w:t>
      </w:r>
      <w:r w:rsidR="00E81BA8">
        <w:t>an image</w:t>
      </w:r>
      <w:r w:rsidR="00086EB2">
        <w:t xml:space="preserve"> using GDI objects, </w:t>
      </w:r>
      <w:r w:rsidR="00575232">
        <w:t>the short data from each pixel needs to be converted to a byte, and</w:t>
      </w:r>
      <w:r w:rsidR="00710F75">
        <w:t xml:space="preserve"> set to be the value of the blue, green, and red components of each pixel</w:t>
      </w:r>
      <w:r w:rsidR="00575232">
        <w:t>. Each alpha value must be set to 255 for maximum opacity.</w:t>
      </w:r>
      <w:r w:rsidR="00EF635C">
        <w:t xml:space="preserve"> To convert from short to byte, each value must be multiplied by 255 / 65535 = </w:t>
      </w:r>
      <w:r w:rsidR="00EF635C" w:rsidRPr="00EF635C">
        <w:t>0.0038910</w:t>
      </w:r>
      <w:r w:rsidR="00EF635C">
        <w:t xml:space="preserve">5, with the </w:t>
      </w:r>
      <w:r w:rsidR="00DE57F3">
        <w:t>decimal truncated or rounded</w:t>
      </w:r>
      <w:r w:rsidR="00EF635C">
        <w:t xml:space="preserve">. </w:t>
      </w:r>
    </w:p>
    <w:p w14:paraId="1297585A" w14:textId="0682F33A" w:rsidR="00BA757C" w:rsidRDefault="00BA757C" w:rsidP="00A721F0">
      <w:pPr>
        <w:spacing w:line="480" w:lineRule="auto"/>
        <w:ind w:firstLine="360"/>
        <w:jc w:val="both"/>
      </w:pPr>
      <w:r>
        <w:t>The fastest way to write the byte values to each pixel is to write each byte value directly to the pixel’s RGB locations in memory</w:t>
      </w:r>
      <w:r w:rsidR="0066397B">
        <w:t xml:space="preserve"> </w:t>
      </w:r>
      <w:sdt>
        <w:sdtPr>
          <w:id w:val="2102756784"/>
          <w:citation/>
        </w:sdtPr>
        <w:sdtEndPr/>
        <w:sdtContent>
          <w:r w:rsidR="0066397B">
            <w:fldChar w:fldCharType="begin"/>
          </w:r>
          <w:r w:rsidR="0066397B">
            <w:instrText xml:space="preserve"> CITATION Mic18 \l 1033 </w:instrText>
          </w:r>
          <w:r w:rsidR="0066397B">
            <w:fldChar w:fldCharType="separate"/>
          </w:r>
          <w:r w:rsidR="0066397B">
            <w:rPr>
              <w:noProof/>
            </w:rPr>
            <w:t>(Microsoft Corporation, 2018)</w:t>
          </w:r>
          <w:r w:rsidR="0066397B">
            <w:fldChar w:fldCharType="end"/>
          </w:r>
        </w:sdtContent>
      </w:sdt>
      <w:r>
        <w:t>. This is the process:</w:t>
      </w:r>
    </w:p>
    <w:p w14:paraId="532524F3" w14:textId="77777777" w:rsidR="00BA757C" w:rsidRDefault="00BA757C" w:rsidP="00A721F0">
      <w:pPr>
        <w:pStyle w:val="ListParagraph"/>
        <w:numPr>
          <w:ilvl w:val="0"/>
          <w:numId w:val="46"/>
        </w:numPr>
        <w:spacing w:line="480" w:lineRule="auto"/>
        <w:jc w:val="both"/>
      </w:pPr>
      <w:r>
        <w:t>Lock the buffer containing the bitmap’s pixel data.</w:t>
      </w:r>
    </w:p>
    <w:p w14:paraId="53075737" w14:textId="77777777" w:rsidR="00BA757C" w:rsidRDefault="00BA757C" w:rsidP="00A721F0">
      <w:pPr>
        <w:pStyle w:val="ListParagraph"/>
        <w:numPr>
          <w:ilvl w:val="0"/>
          <w:numId w:val="46"/>
        </w:numPr>
        <w:spacing w:line="480" w:lineRule="auto"/>
        <w:jc w:val="both"/>
      </w:pPr>
      <w:r>
        <w:t xml:space="preserve">Write the byte value of each greyscale pixel to the Blue, Green, and red pixels in the bitmap object. </w:t>
      </w:r>
    </w:p>
    <w:p w14:paraId="326661D8" w14:textId="382094A9" w:rsidR="00BA757C" w:rsidRDefault="00BA757C" w:rsidP="00A721F0">
      <w:pPr>
        <w:pStyle w:val="ListParagraph"/>
        <w:numPr>
          <w:ilvl w:val="0"/>
          <w:numId w:val="46"/>
        </w:numPr>
        <w:spacing w:line="480" w:lineRule="auto"/>
        <w:jc w:val="both"/>
      </w:pPr>
      <w:r>
        <w:t xml:space="preserve">Unlock the buffer. </w:t>
      </w:r>
    </w:p>
    <w:p w14:paraId="54F3EBFD" w14:textId="3A95CD5A" w:rsidR="00BA757C" w:rsidRDefault="00BA757C" w:rsidP="00A721F0">
      <w:pPr>
        <w:spacing w:line="480" w:lineRule="auto"/>
        <w:ind w:firstLine="360"/>
        <w:jc w:val="both"/>
      </w:pPr>
      <w:r>
        <w:t>Once these steps are complete, the bitmap can be sent to the main thread for rendering on the GUI.</w:t>
      </w:r>
      <w:r w:rsidR="00E81BA8">
        <w:t xml:space="preserve"> The diagram in </w:t>
      </w:r>
      <w:r w:rsidR="00FA1EF0">
        <w:t xml:space="preserve">Figure </w:t>
      </w:r>
      <w:r w:rsidR="00C009A9">
        <w:t>11</w:t>
      </w:r>
      <w:r w:rsidR="00E81BA8">
        <w:t xml:space="preserve"> visualizes this byte writing process.</w:t>
      </w:r>
    </w:p>
    <w:p w14:paraId="5EBA42E9" w14:textId="4404038D" w:rsidR="00DE57F3" w:rsidRDefault="00EF635C" w:rsidP="00A721F0">
      <w:pPr>
        <w:keepNext/>
        <w:spacing w:line="480" w:lineRule="auto"/>
        <w:jc w:val="both"/>
      </w:pPr>
      <w:r>
        <w:rPr>
          <w:noProof/>
        </w:rPr>
        <w:lastRenderedPageBreak/>
        <w:drawing>
          <wp:inline distT="0" distB="0" distL="0" distR="0" wp14:anchorId="26E4855F" wp14:editId="41968569">
            <wp:extent cx="5943600" cy="1570355"/>
            <wp:effectExtent l="76200" t="76200" r="133350" b="125095"/>
            <wp:docPr id="3" name="Picture 3" descr="A picture containing ob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isplaying greyscale images.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15703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F2B3D1" w14:textId="70AB9B7C" w:rsidR="00575232" w:rsidRPr="00DE57F3" w:rsidRDefault="00DE57F3" w:rsidP="00A721F0">
      <w:pPr>
        <w:pStyle w:val="Caption"/>
        <w:spacing w:line="480" w:lineRule="auto"/>
        <w:jc w:val="both"/>
        <w:rPr>
          <w:sz w:val="24"/>
          <w:szCs w:val="24"/>
        </w:rPr>
      </w:pPr>
      <w:bookmarkStart w:id="22" w:name="_Toc532457314"/>
      <w:r w:rsidRPr="00DE57F3">
        <w:rPr>
          <w:sz w:val="24"/>
          <w:szCs w:val="24"/>
        </w:rPr>
        <w:t xml:space="preserve">Figure </w:t>
      </w:r>
      <w:r w:rsidRPr="00DE57F3">
        <w:rPr>
          <w:sz w:val="24"/>
          <w:szCs w:val="24"/>
        </w:rPr>
        <w:fldChar w:fldCharType="begin"/>
      </w:r>
      <w:r w:rsidRPr="00DE57F3">
        <w:rPr>
          <w:sz w:val="24"/>
          <w:szCs w:val="24"/>
        </w:rPr>
        <w:instrText xml:space="preserve"> SEQ Figure \* ARABIC </w:instrText>
      </w:r>
      <w:r w:rsidRPr="00DE57F3">
        <w:rPr>
          <w:sz w:val="24"/>
          <w:szCs w:val="24"/>
        </w:rPr>
        <w:fldChar w:fldCharType="separate"/>
      </w:r>
      <w:r w:rsidR="00A00D22">
        <w:rPr>
          <w:noProof/>
          <w:sz w:val="24"/>
          <w:szCs w:val="24"/>
        </w:rPr>
        <w:t>11</w:t>
      </w:r>
      <w:r w:rsidRPr="00DE57F3">
        <w:rPr>
          <w:sz w:val="24"/>
          <w:szCs w:val="24"/>
        </w:rPr>
        <w:fldChar w:fldCharType="end"/>
      </w:r>
      <w:r w:rsidRPr="00DE57F3">
        <w:rPr>
          <w:sz w:val="24"/>
          <w:szCs w:val="24"/>
        </w:rPr>
        <w:t xml:space="preserve">: </w:t>
      </w:r>
      <w:r w:rsidR="003548FB">
        <w:rPr>
          <w:sz w:val="24"/>
          <w:szCs w:val="24"/>
        </w:rPr>
        <w:t>Diagram showing the assignment of greyscale</w:t>
      </w:r>
      <w:r w:rsidRPr="00DE57F3">
        <w:rPr>
          <w:sz w:val="24"/>
          <w:szCs w:val="24"/>
        </w:rPr>
        <w:t xml:space="preserve"> pixel values to the </w:t>
      </w:r>
      <w:r w:rsidR="009E65ED">
        <w:rPr>
          <w:sz w:val="24"/>
          <w:szCs w:val="24"/>
        </w:rPr>
        <w:t>blue, green, and red</w:t>
      </w:r>
      <w:r w:rsidRPr="00DE57F3">
        <w:rPr>
          <w:sz w:val="24"/>
          <w:szCs w:val="24"/>
        </w:rPr>
        <w:t xml:space="preserve"> values in each pixel</w:t>
      </w:r>
      <w:r w:rsidR="009E65ED">
        <w:rPr>
          <w:sz w:val="24"/>
          <w:szCs w:val="24"/>
        </w:rPr>
        <w:t>. Alpha = 255</w:t>
      </w:r>
      <w:r w:rsidR="003548FB">
        <w:rPr>
          <w:sz w:val="24"/>
          <w:szCs w:val="24"/>
        </w:rPr>
        <w:t xml:space="preserve">, this process is repeated for all greyscale values </w:t>
      </w:r>
      <w:r w:rsidR="00900A85">
        <w:rPr>
          <w:sz w:val="24"/>
          <w:szCs w:val="24"/>
        </w:rPr>
        <w:t>and their corresponding</w:t>
      </w:r>
      <w:r w:rsidR="003548FB">
        <w:rPr>
          <w:sz w:val="24"/>
          <w:szCs w:val="24"/>
        </w:rPr>
        <w:t xml:space="preserve"> pixels in the bitmap</w:t>
      </w:r>
      <w:bookmarkEnd w:id="22"/>
    </w:p>
    <w:p w14:paraId="38381D49" w14:textId="7A24FE3C" w:rsidR="004431EC" w:rsidRPr="00A767CF" w:rsidRDefault="00DE57F3" w:rsidP="00A721F0">
      <w:pPr>
        <w:spacing w:line="480" w:lineRule="auto"/>
        <w:ind w:firstLine="576"/>
        <w:jc w:val="both"/>
      </w:pPr>
      <w:r>
        <w:t xml:space="preserve">NOTE: </w:t>
      </w:r>
      <w:r w:rsidR="00BD1DAB">
        <w:t>In scaling and converting each pixel to a byte from a short, resolution is lost. M</w:t>
      </w:r>
      <w:r>
        <w:t>ost screens are only capable of displaying 8</w:t>
      </w:r>
      <w:r w:rsidR="00BD1DAB">
        <w:t>-</w:t>
      </w:r>
      <w:r>
        <w:t>bit data</w:t>
      </w:r>
      <w:r w:rsidR="00BD1DAB">
        <w:t>, so there is no v</w:t>
      </w:r>
      <w:r>
        <w:t>is</w:t>
      </w:r>
      <w:r w:rsidR="00BD1DAB">
        <w:t>ible</w:t>
      </w:r>
      <w:r>
        <w:t xml:space="preserve"> difference. To preserve the</w:t>
      </w:r>
      <w:r w:rsidR="00BD1DAB">
        <w:t xml:space="preserve"> full resolution of</w:t>
      </w:r>
      <w:r>
        <w:t xml:space="preserve"> data </w:t>
      </w:r>
      <w:r w:rsidR="00BD1DAB">
        <w:t xml:space="preserve">provided </w:t>
      </w:r>
      <w:r>
        <w:t xml:space="preserve">from the CCD, a separate array </w:t>
      </w:r>
      <w:r w:rsidR="00BD1DAB">
        <w:t>is created and saved in a format which can be viewed by a specialty viewer like ImageJ. The advantage of having both files is that the 8-bit image can be opened in all common image display programs</w:t>
      </w:r>
      <w:r w:rsidR="004E1CFD">
        <w:t xml:space="preserve"> for ease of viewing</w:t>
      </w:r>
      <w:r w:rsidR="00BD1DAB">
        <w:t xml:space="preserve">, while the higher 16-bit data </w:t>
      </w:r>
      <w:r w:rsidR="004859DD">
        <w:t xml:space="preserve">are </w:t>
      </w:r>
      <w:r w:rsidR="00BD1DAB">
        <w:t>still saved if additional analysis needs to be performed.</w:t>
      </w:r>
      <w:r w:rsidR="00710F75">
        <w:t xml:space="preserve"> </w:t>
      </w:r>
      <w:r w:rsidR="004431EC">
        <w:t xml:space="preserve">This </w:t>
      </w:r>
      <w:r w:rsidR="00741E85">
        <w:t>process</w:t>
      </w:r>
      <w:r w:rsidR="004431EC">
        <w:t xml:space="preserve"> is also </w:t>
      </w:r>
      <w:r w:rsidR="00741E85">
        <w:t>implemented</w:t>
      </w:r>
      <w:r w:rsidR="004431EC">
        <w:t xml:space="preserve"> to display B-Scan images, which are discussed in detail in </w:t>
      </w:r>
      <w:r w:rsidR="00C31CEE">
        <w:t>S</w:t>
      </w:r>
      <w:r w:rsidR="004431EC">
        <w:t>ection 4.5.</w:t>
      </w:r>
    </w:p>
    <w:p w14:paraId="008F1CC7" w14:textId="0E22C61D" w:rsidR="00D93FDB" w:rsidRDefault="00D93FDB" w:rsidP="00A721F0">
      <w:pPr>
        <w:pStyle w:val="Heading3"/>
        <w:spacing w:line="480" w:lineRule="auto"/>
        <w:jc w:val="both"/>
        <w:rPr>
          <w:rFonts w:cs="Times New Roman"/>
        </w:rPr>
      </w:pPr>
      <w:bookmarkStart w:id="23" w:name="_Toc532383479"/>
      <w:r w:rsidRPr="00B271E5">
        <w:rPr>
          <w:rFonts w:cs="Times New Roman"/>
        </w:rPr>
        <w:t>Contrast Maximization</w:t>
      </w:r>
      <w:bookmarkEnd w:id="23"/>
    </w:p>
    <w:p w14:paraId="79E4002D" w14:textId="2960C20C" w:rsidR="00F35684" w:rsidRDefault="003532E4" w:rsidP="00A721F0">
      <w:pPr>
        <w:spacing w:line="480" w:lineRule="auto"/>
        <w:jc w:val="both"/>
      </w:pPr>
      <w:r>
        <w:t>There is an option on the GUI to perform contrast maximization on the image before it is displayed</w:t>
      </w:r>
      <w:r w:rsidR="00F4053E">
        <w:t>. This option</w:t>
      </w:r>
      <w:r w:rsidR="00F47DB3">
        <w:t xml:space="preserve"> can be enabled or disabled while </w:t>
      </w:r>
      <w:r w:rsidR="00F4053E">
        <w:t>performing continuous measurements</w:t>
      </w:r>
      <w:r>
        <w:t>. If selected, the greyscale values are interpolated;</w:t>
      </w:r>
      <w:r w:rsidR="00F35684">
        <w:t xml:space="preserve"> 1% of outliers in either direction are </w:t>
      </w:r>
      <w:r w:rsidR="003E1F05">
        <w:t>discounted</w:t>
      </w:r>
      <w:r w:rsidR="00F35684">
        <w:t>,</w:t>
      </w:r>
      <w:r>
        <w:t xml:space="preserve"> </w:t>
      </w:r>
      <w:r w:rsidR="00C32AF4">
        <w:t>which prevents outlying overexposed or dead pixels from adversely affecting the new image. T</w:t>
      </w:r>
      <w:r>
        <w:t xml:space="preserve">he </w:t>
      </w:r>
      <w:r w:rsidR="00C32AF4">
        <w:t xml:space="preserve">new </w:t>
      </w:r>
      <w:r>
        <w:t xml:space="preserve">maximum greyscale value </w:t>
      </w:r>
      <w:r w:rsidR="00F35684">
        <w:t>is set</w:t>
      </w:r>
      <w:r>
        <w:t xml:space="preserve"> to 255, the minimum is set to 0, and all pixels in between are </w:t>
      </w:r>
      <w:r>
        <w:lastRenderedPageBreak/>
        <w:t xml:space="preserve">scaled </w:t>
      </w:r>
      <w:r w:rsidR="00F35684">
        <w:t>to fit this new range</w:t>
      </w:r>
      <w:r>
        <w:t xml:space="preserve">. </w:t>
      </w:r>
      <w:r w:rsidR="004431EC">
        <w:t>Any outliers above the chosen maximum are set to 255, and any outliers below the minimum are set to 0</w:t>
      </w:r>
      <w:r w:rsidR="0066397B">
        <w:t xml:space="preserve"> </w:t>
      </w:r>
      <w:sdt>
        <w:sdtPr>
          <w:id w:val="-834614459"/>
          <w:citation/>
        </w:sdtPr>
        <w:sdtEndPr/>
        <w:sdtContent>
          <w:r w:rsidR="0066397B">
            <w:fldChar w:fldCharType="begin"/>
          </w:r>
          <w:r w:rsidR="0066397B">
            <w:instrText xml:space="preserve"> CITATION Pri18 \l 1033 </w:instrText>
          </w:r>
          <w:r w:rsidR="0066397B">
            <w:fldChar w:fldCharType="separate"/>
          </w:r>
          <w:r w:rsidR="0066397B">
            <w:rPr>
              <w:noProof/>
            </w:rPr>
            <w:t>(Princeton Instruments, 2018)</w:t>
          </w:r>
          <w:r w:rsidR="0066397B">
            <w:fldChar w:fldCharType="end"/>
          </w:r>
        </w:sdtContent>
      </w:sdt>
      <w:r w:rsidR="0066397B">
        <w:t xml:space="preserve">. </w:t>
      </w:r>
      <w:r w:rsidR="004431EC">
        <w:t xml:space="preserve"> </w:t>
      </w:r>
    </w:p>
    <w:p w14:paraId="35B1EE9B" w14:textId="58E60AD1" w:rsidR="003532E4" w:rsidRDefault="002439A5" w:rsidP="00A721F0">
      <w:pPr>
        <w:spacing w:line="480" w:lineRule="auto"/>
        <w:ind w:firstLine="576"/>
        <w:jc w:val="both"/>
        <w:rPr>
          <w:noProof/>
        </w:rPr>
      </w:pPr>
      <w:r>
        <w:t xml:space="preserve">Figure </w:t>
      </w:r>
      <w:r w:rsidR="00C009A9">
        <w:t>12</w:t>
      </w:r>
      <w:r w:rsidR="00F35684">
        <w:rPr>
          <w:noProof/>
        </w:rPr>
        <w:t xml:space="preserve"> is an image</w:t>
      </w:r>
      <w:r w:rsidR="00E013D9">
        <w:rPr>
          <w:noProof/>
        </w:rPr>
        <w:t xml:space="preserve"> </w:t>
      </w:r>
      <w:r w:rsidR="00F35684">
        <w:rPr>
          <w:noProof/>
        </w:rPr>
        <w:t xml:space="preserve">of a test fiber for the </w:t>
      </w:r>
      <w:r w:rsidR="00153221">
        <w:rPr>
          <w:noProof/>
        </w:rPr>
        <w:t>F</w:t>
      </w:r>
      <w:r w:rsidR="00F35684">
        <w:rPr>
          <w:noProof/>
        </w:rPr>
        <w:t>alloposcope imaging a standard test pattern. There is no contrast maximization present, and the range of greyscale values is between 3 and 95.</w:t>
      </w:r>
    </w:p>
    <w:p w14:paraId="5FE4DDC7" w14:textId="77777777" w:rsidR="00F35684" w:rsidRDefault="00F35684" w:rsidP="00666662">
      <w:pPr>
        <w:keepNext/>
        <w:spacing w:line="480" w:lineRule="auto"/>
        <w:jc w:val="center"/>
      </w:pPr>
      <w:r>
        <w:rPr>
          <w:noProof/>
        </w:rPr>
        <w:drawing>
          <wp:inline distT="0" distB="0" distL="0" distR="0" wp14:anchorId="6821771E" wp14:editId="33362B32">
            <wp:extent cx="3651063" cy="3295650"/>
            <wp:effectExtent l="76200" t="76200" r="140335" b="133350"/>
            <wp:docPr id="6" name="Picture 6" descr="A picture containing invertebrate, anim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xis image.png"/>
                    <pic:cNvPicPr/>
                  </pic:nvPicPr>
                  <pic:blipFill>
                    <a:blip r:embed="rId19">
                      <a:extLst>
                        <a:ext uri="{28A0092B-C50C-407E-A947-70E740481C1C}">
                          <a14:useLocalDpi xmlns:a14="http://schemas.microsoft.com/office/drawing/2010/main" val="0"/>
                        </a:ext>
                      </a:extLst>
                    </a:blip>
                    <a:stretch>
                      <a:fillRect/>
                    </a:stretch>
                  </pic:blipFill>
                  <pic:spPr>
                    <a:xfrm>
                      <a:off x="0" y="0"/>
                      <a:ext cx="3662520" cy="330599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757A016" w14:textId="038CD1DE" w:rsidR="00F35684" w:rsidRPr="00F35684" w:rsidRDefault="00F35684" w:rsidP="00A721F0">
      <w:pPr>
        <w:pStyle w:val="Caption"/>
        <w:spacing w:line="480" w:lineRule="auto"/>
        <w:jc w:val="both"/>
        <w:rPr>
          <w:sz w:val="24"/>
          <w:szCs w:val="24"/>
        </w:rPr>
      </w:pPr>
      <w:bookmarkStart w:id="24" w:name="_Toc532457315"/>
      <w:r w:rsidRPr="00F35684">
        <w:rPr>
          <w:sz w:val="24"/>
          <w:szCs w:val="24"/>
        </w:rPr>
        <w:t xml:space="preserve">Figure </w:t>
      </w:r>
      <w:r w:rsidRPr="00F35684">
        <w:rPr>
          <w:sz w:val="24"/>
          <w:szCs w:val="24"/>
        </w:rPr>
        <w:fldChar w:fldCharType="begin"/>
      </w:r>
      <w:r w:rsidRPr="00F35684">
        <w:rPr>
          <w:sz w:val="24"/>
          <w:szCs w:val="24"/>
        </w:rPr>
        <w:instrText xml:space="preserve"> SEQ Figure \* ARABIC </w:instrText>
      </w:r>
      <w:r w:rsidRPr="00F35684">
        <w:rPr>
          <w:sz w:val="24"/>
          <w:szCs w:val="24"/>
        </w:rPr>
        <w:fldChar w:fldCharType="separate"/>
      </w:r>
      <w:r w:rsidR="00A00D22">
        <w:rPr>
          <w:noProof/>
          <w:sz w:val="24"/>
          <w:szCs w:val="24"/>
        </w:rPr>
        <w:t>12</w:t>
      </w:r>
      <w:r w:rsidRPr="00F35684">
        <w:rPr>
          <w:sz w:val="24"/>
          <w:szCs w:val="24"/>
        </w:rPr>
        <w:fldChar w:fldCharType="end"/>
      </w:r>
      <w:r w:rsidRPr="00F35684">
        <w:rPr>
          <w:sz w:val="24"/>
          <w:szCs w:val="24"/>
        </w:rPr>
        <w:t xml:space="preserve">: Pixis Image, without Contrast </w:t>
      </w:r>
      <w:r w:rsidRPr="00580ADD">
        <w:rPr>
          <w:sz w:val="24"/>
          <w:szCs w:val="24"/>
        </w:rPr>
        <w:t>Maximization</w:t>
      </w:r>
      <w:r w:rsidR="00580ADD" w:rsidRPr="00580ADD">
        <w:rPr>
          <w:sz w:val="24"/>
          <w:szCs w:val="24"/>
        </w:rPr>
        <w:t>. the image is cropped down from its original 1024x1024 size to 339x306 for inclusion in this document.</w:t>
      </w:r>
      <w:bookmarkEnd w:id="24"/>
    </w:p>
    <w:p w14:paraId="106B1BE7" w14:textId="39C0B29B" w:rsidR="003532E4" w:rsidRDefault="00F35684" w:rsidP="00A721F0">
      <w:pPr>
        <w:spacing w:line="480" w:lineRule="auto"/>
        <w:ind w:firstLine="576"/>
        <w:jc w:val="both"/>
      </w:pPr>
      <w:r>
        <w:t xml:space="preserve">Compare this to </w:t>
      </w:r>
      <w:r w:rsidR="00DF0C44">
        <w:t xml:space="preserve">Figure </w:t>
      </w:r>
      <w:r w:rsidR="00C009A9">
        <w:t>13</w:t>
      </w:r>
      <w:r w:rsidR="00DF0C44">
        <w:t xml:space="preserve">, </w:t>
      </w:r>
      <w:r>
        <w:t>the Pixis image with contrast maximization; the new range of greyscale values runs from 0 to 255.</w:t>
      </w:r>
      <w:r w:rsidR="00580ADD">
        <w:t xml:space="preserve"> </w:t>
      </w:r>
    </w:p>
    <w:p w14:paraId="3E75ABBF" w14:textId="77777777" w:rsidR="00F35684" w:rsidRDefault="00F35684" w:rsidP="00666662">
      <w:pPr>
        <w:keepNext/>
        <w:spacing w:line="480" w:lineRule="auto"/>
        <w:jc w:val="center"/>
      </w:pPr>
      <w:r>
        <w:rPr>
          <w:noProof/>
        </w:rPr>
        <w:lastRenderedPageBreak/>
        <w:drawing>
          <wp:inline distT="0" distB="0" distL="0" distR="0" wp14:anchorId="6FA6E0F0" wp14:editId="6010AE53">
            <wp:extent cx="3695700" cy="3248728"/>
            <wp:effectExtent l="76200" t="76200" r="133350" b="142240"/>
            <wp:docPr id="7" name="Picture 7" descr="A picture containing animal, invertebrate,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xis w contrast max.png"/>
                    <pic:cNvPicPr/>
                  </pic:nvPicPr>
                  <pic:blipFill>
                    <a:blip r:embed="rId20">
                      <a:extLst>
                        <a:ext uri="{28A0092B-C50C-407E-A947-70E740481C1C}">
                          <a14:useLocalDpi xmlns:a14="http://schemas.microsoft.com/office/drawing/2010/main" val="0"/>
                        </a:ext>
                      </a:extLst>
                    </a:blip>
                    <a:stretch>
                      <a:fillRect/>
                    </a:stretch>
                  </pic:blipFill>
                  <pic:spPr>
                    <a:xfrm>
                      <a:off x="0" y="0"/>
                      <a:ext cx="3718911" cy="326913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24FD4A" w14:textId="7054C1AA" w:rsidR="00F35684" w:rsidRDefault="00F35684" w:rsidP="00A721F0">
      <w:pPr>
        <w:pStyle w:val="Caption"/>
        <w:spacing w:line="480" w:lineRule="auto"/>
        <w:jc w:val="both"/>
        <w:rPr>
          <w:sz w:val="24"/>
          <w:szCs w:val="24"/>
        </w:rPr>
      </w:pPr>
      <w:bookmarkStart w:id="25" w:name="_Toc532457316"/>
      <w:r w:rsidRPr="00F35684">
        <w:rPr>
          <w:sz w:val="24"/>
          <w:szCs w:val="24"/>
        </w:rPr>
        <w:t xml:space="preserve">Figure </w:t>
      </w:r>
      <w:r w:rsidRPr="00F35684">
        <w:rPr>
          <w:sz w:val="24"/>
          <w:szCs w:val="24"/>
        </w:rPr>
        <w:fldChar w:fldCharType="begin"/>
      </w:r>
      <w:r w:rsidRPr="00F35684">
        <w:rPr>
          <w:sz w:val="24"/>
          <w:szCs w:val="24"/>
        </w:rPr>
        <w:instrText xml:space="preserve"> SEQ Figure \* ARABIC </w:instrText>
      </w:r>
      <w:r w:rsidRPr="00F35684">
        <w:rPr>
          <w:sz w:val="24"/>
          <w:szCs w:val="24"/>
        </w:rPr>
        <w:fldChar w:fldCharType="separate"/>
      </w:r>
      <w:r w:rsidR="00A00D22">
        <w:rPr>
          <w:noProof/>
          <w:sz w:val="24"/>
          <w:szCs w:val="24"/>
        </w:rPr>
        <w:t>13</w:t>
      </w:r>
      <w:r w:rsidRPr="00F35684">
        <w:rPr>
          <w:sz w:val="24"/>
          <w:szCs w:val="24"/>
        </w:rPr>
        <w:fldChar w:fldCharType="end"/>
      </w:r>
      <w:r w:rsidRPr="00F35684">
        <w:rPr>
          <w:sz w:val="24"/>
          <w:szCs w:val="24"/>
        </w:rPr>
        <w:t>: Pixis image</w:t>
      </w:r>
      <w:r>
        <w:rPr>
          <w:sz w:val="24"/>
          <w:szCs w:val="24"/>
        </w:rPr>
        <w:t>,</w:t>
      </w:r>
      <w:r w:rsidRPr="00F35684">
        <w:rPr>
          <w:sz w:val="24"/>
          <w:szCs w:val="24"/>
        </w:rPr>
        <w:t xml:space="preserve"> with contrast maximization enabled</w:t>
      </w:r>
      <w:r w:rsidR="00580ADD">
        <w:rPr>
          <w:sz w:val="24"/>
          <w:szCs w:val="24"/>
        </w:rPr>
        <w:t>. The image is cropped from its original size of 1024x1024 to 339x298 for inclusion in this document.</w:t>
      </w:r>
      <w:bookmarkEnd w:id="25"/>
    </w:p>
    <w:p w14:paraId="563DA053" w14:textId="2AD163F2" w:rsidR="00C33A20" w:rsidRDefault="00F47DB3" w:rsidP="00A721F0">
      <w:pPr>
        <w:spacing w:line="480" w:lineRule="auto"/>
        <w:ind w:firstLine="576"/>
        <w:jc w:val="both"/>
      </w:pPr>
      <w:r>
        <w:t xml:space="preserve">NOTE: The images contain a slight blur intentionally, </w:t>
      </w:r>
      <w:r w:rsidR="00C33A20">
        <w:t xml:space="preserve">which is </w:t>
      </w:r>
      <w:r w:rsidR="004859DD">
        <w:t xml:space="preserve">implemented </w:t>
      </w:r>
      <w:r w:rsidR="00C33A20">
        <w:t>by physically moving the target</w:t>
      </w:r>
      <w:r w:rsidR="00DB4F2C">
        <w:t xml:space="preserve"> </w:t>
      </w:r>
      <w:r w:rsidR="004859DD">
        <w:t>out of focus</w:t>
      </w:r>
      <w:r w:rsidR="00C33A20">
        <w:t>. T</w:t>
      </w:r>
      <w:r>
        <w:t>his</w:t>
      </w:r>
      <w:r w:rsidR="004859DD">
        <w:t xml:space="preserve"> blur</w:t>
      </w:r>
      <w:r>
        <w:t xml:space="preserve"> </w:t>
      </w:r>
      <w:r w:rsidR="004859DD">
        <w:t>minimizes the visible distraction of the</w:t>
      </w:r>
      <w:r>
        <w:t xml:space="preserve"> </w:t>
      </w:r>
      <w:r w:rsidR="004859DD">
        <w:t>honeycomb</w:t>
      </w:r>
      <w:r>
        <w:t xml:space="preserve"> pattern created by the fiber bundle. </w:t>
      </w:r>
    </w:p>
    <w:p w14:paraId="4A5EDF93" w14:textId="2017C1DC" w:rsidR="00C33A20" w:rsidRPr="00C33A20" w:rsidRDefault="00D93FDB" w:rsidP="00A721F0">
      <w:pPr>
        <w:pStyle w:val="Heading3"/>
        <w:spacing w:line="480" w:lineRule="auto"/>
        <w:jc w:val="both"/>
      </w:pPr>
      <w:bookmarkStart w:id="26" w:name="_Toc532383480"/>
      <w:r w:rsidRPr="00B271E5">
        <w:t>Saving Data and Images</w:t>
      </w:r>
      <w:bookmarkEnd w:id="26"/>
    </w:p>
    <w:p w14:paraId="70F90A9B" w14:textId="6D7ACF50" w:rsidR="00430615" w:rsidRPr="00C01C69" w:rsidRDefault="00F47DB3" w:rsidP="00A721F0">
      <w:pPr>
        <w:spacing w:line="480" w:lineRule="auto"/>
        <w:jc w:val="both"/>
      </w:pPr>
      <w:r>
        <w:t xml:space="preserve">Pixis images are saved with a push of a button in the GUI. </w:t>
      </w:r>
      <w:r w:rsidR="004E1CFD">
        <w:t>I</w:t>
      </w:r>
      <w:r>
        <w:t xml:space="preserve">mages </w:t>
      </w:r>
      <w:r w:rsidR="00B65C97">
        <w:t>are saved in the</w:t>
      </w:r>
      <w:r>
        <w:t xml:space="preserve"> 8 bits per color, 4 colors per pixel</w:t>
      </w:r>
      <w:r w:rsidR="00B65C97">
        <w:t xml:space="preserve"> format</w:t>
      </w:r>
      <w:r w:rsidR="00E22E66">
        <w:t xml:space="preserve">. The images in </w:t>
      </w:r>
      <w:r w:rsidR="00C31CEE">
        <w:t>S</w:t>
      </w:r>
      <w:r w:rsidR="007C19B9">
        <w:t>ection 3.2</w:t>
      </w:r>
      <w:r w:rsidR="00E22E66">
        <w:t xml:space="preserve"> were captured using this f</w:t>
      </w:r>
      <w:r w:rsidR="00B65C97">
        <w:t>unction</w:t>
      </w:r>
      <w:r w:rsidR="00E22E66">
        <w:t xml:space="preserve">. </w:t>
      </w:r>
      <w:r w:rsidR="00430615">
        <w:t xml:space="preserve">The image displayed in the GUI is saved, meaning if contrast maximization is enabled, </w:t>
      </w:r>
      <w:r w:rsidR="003C223E">
        <w:t>the contrast maximized image will be saved</w:t>
      </w:r>
      <w:r w:rsidR="00430615">
        <w:t xml:space="preserve">. However, the saved 16-bit data </w:t>
      </w:r>
      <w:r w:rsidR="001826FF">
        <w:t xml:space="preserve">are </w:t>
      </w:r>
      <w:r w:rsidR="00430615">
        <w:t xml:space="preserve">not </w:t>
      </w:r>
      <w:r w:rsidR="001826FF">
        <w:t>manipulated</w:t>
      </w:r>
      <w:r w:rsidR="00430615">
        <w:t>.</w:t>
      </w:r>
      <w:r w:rsidR="003C223E">
        <w:t xml:space="preserve"> This is to preserve the </w:t>
      </w:r>
      <w:r w:rsidR="004B152E">
        <w:t>raw</w:t>
      </w:r>
      <w:r w:rsidR="003C223E">
        <w:t xml:space="preserve">, higher resolution data captured by the camera. </w:t>
      </w:r>
    </w:p>
    <w:p w14:paraId="4103EEC1" w14:textId="5F2EEE76" w:rsidR="005630E3" w:rsidRPr="00F71432" w:rsidRDefault="00D93FDB" w:rsidP="00A721F0">
      <w:pPr>
        <w:pStyle w:val="Heading1"/>
        <w:spacing w:line="480" w:lineRule="auto"/>
        <w:jc w:val="both"/>
        <w:rPr>
          <w:rFonts w:cs="Times New Roman"/>
        </w:rPr>
      </w:pPr>
      <w:bookmarkStart w:id="27" w:name="_Toc532383481"/>
      <w:r w:rsidRPr="00B271E5">
        <w:rPr>
          <w:rFonts w:cs="Times New Roman"/>
        </w:rPr>
        <w:lastRenderedPageBreak/>
        <w:t>Implementation: OCT Imaging</w:t>
      </w:r>
      <w:bookmarkEnd w:id="27"/>
    </w:p>
    <w:p w14:paraId="33A410CD" w14:textId="3AAAAA6F" w:rsidR="007C19B9" w:rsidRDefault="007C19B9" w:rsidP="00A721F0">
      <w:pPr>
        <w:spacing w:line="480" w:lineRule="auto"/>
        <w:jc w:val="both"/>
        <w:rPr>
          <w:rFonts w:cs="Times New Roman"/>
          <w:szCs w:val="24"/>
        </w:rPr>
      </w:pPr>
      <w:r>
        <w:rPr>
          <w:rFonts w:cs="Times New Roman"/>
          <w:szCs w:val="24"/>
        </w:rPr>
        <w:t xml:space="preserve">This section applies the SS-OCT theory presented in </w:t>
      </w:r>
      <w:r w:rsidR="00C31CEE">
        <w:rPr>
          <w:rFonts w:cs="Times New Roman"/>
          <w:szCs w:val="24"/>
        </w:rPr>
        <w:t>S</w:t>
      </w:r>
      <w:r>
        <w:rPr>
          <w:rFonts w:cs="Times New Roman"/>
          <w:szCs w:val="24"/>
        </w:rPr>
        <w:t xml:space="preserve">ection 1.2, walking through the steps to scan a sample, read the resulting power spectral density function from the photodetector, and construct a B-Scan image.  </w:t>
      </w:r>
    </w:p>
    <w:p w14:paraId="22F7FD22" w14:textId="25AE8791" w:rsidR="005630E3" w:rsidRPr="00E725F4" w:rsidRDefault="00B67EB7" w:rsidP="00A721F0">
      <w:pPr>
        <w:spacing w:line="480" w:lineRule="auto"/>
        <w:ind w:firstLine="504"/>
        <w:jc w:val="both"/>
        <w:rPr>
          <w:rFonts w:cs="Times New Roman"/>
          <w:szCs w:val="24"/>
        </w:rPr>
      </w:pPr>
      <w:r>
        <w:rPr>
          <w:rFonts w:cs="Times New Roman"/>
          <w:szCs w:val="24"/>
        </w:rPr>
        <w:t xml:space="preserve">To read </w:t>
      </w:r>
      <w:r w:rsidR="007C19B9">
        <w:rPr>
          <w:rFonts w:cs="Times New Roman"/>
          <w:szCs w:val="24"/>
        </w:rPr>
        <w:t>the power spectral density function</w:t>
      </w:r>
      <w:r>
        <w:rPr>
          <w:rFonts w:cs="Times New Roman"/>
          <w:szCs w:val="24"/>
        </w:rPr>
        <w:t xml:space="preserve"> from the BPD-200</w:t>
      </w:r>
      <w:r w:rsidR="00645B1A">
        <w:rPr>
          <w:rFonts w:cs="Times New Roman"/>
          <w:szCs w:val="24"/>
        </w:rPr>
        <w:t>-ST</w:t>
      </w:r>
      <w:r>
        <w:rPr>
          <w:rFonts w:cs="Times New Roman"/>
          <w:szCs w:val="24"/>
        </w:rPr>
        <w:t xml:space="preserve">, </w:t>
      </w:r>
      <w:r w:rsidR="001826FF">
        <w:rPr>
          <w:rFonts w:cs="Times New Roman"/>
          <w:szCs w:val="24"/>
        </w:rPr>
        <w:t xml:space="preserve">the laboratory </w:t>
      </w:r>
      <w:r w:rsidR="00F71432">
        <w:rPr>
          <w:rFonts w:cs="Times New Roman"/>
          <w:szCs w:val="24"/>
        </w:rPr>
        <w:t xml:space="preserve">purchased an AlazarTech ATS-9462 board, as well as the </w:t>
      </w:r>
      <w:r w:rsidR="00D50689">
        <w:rPr>
          <w:rFonts w:cs="Times New Roman"/>
          <w:szCs w:val="24"/>
        </w:rPr>
        <w:t xml:space="preserve">ATS-SKD, ATS-GMA, and </w:t>
      </w:r>
      <w:r w:rsidR="00F71432">
        <w:rPr>
          <w:rFonts w:cs="Times New Roman"/>
          <w:szCs w:val="24"/>
        </w:rPr>
        <w:t>ATS-GMA-OCT software package</w:t>
      </w:r>
      <w:r w:rsidR="00D50689">
        <w:rPr>
          <w:rFonts w:cs="Times New Roman"/>
          <w:szCs w:val="24"/>
        </w:rPr>
        <w:t>s</w:t>
      </w:r>
      <w:r w:rsidR="00F71432">
        <w:rPr>
          <w:rFonts w:cs="Times New Roman"/>
          <w:szCs w:val="24"/>
        </w:rPr>
        <w:t xml:space="preserve"> for capturing data</w:t>
      </w:r>
      <w:r w:rsidR="00CA3748">
        <w:rPr>
          <w:rFonts w:cs="Times New Roman"/>
          <w:szCs w:val="24"/>
        </w:rPr>
        <w:t xml:space="preserve"> and</w:t>
      </w:r>
      <w:r w:rsidR="00F71432">
        <w:rPr>
          <w:rFonts w:cs="Times New Roman"/>
          <w:szCs w:val="24"/>
        </w:rPr>
        <w:t xml:space="preserve"> performing OCT </w:t>
      </w:r>
      <w:r w:rsidR="00CA3748">
        <w:rPr>
          <w:rFonts w:cs="Times New Roman"/>
          <w:szCs w:val="24"/>
        </w:rPr>
        <w:t>data processing</w:t>
      </w:r>
      <w:r w:rsidR="00F71432">
        <w:rPr>
          <w:rFonts w:cs="Times New Roman"/>
          <w:szCs w:val="24"/>
        </w:rPr>
        <w:t>. The ATS-9462 DAQ board, along with the Santec HSL-2100</w:t>
      </w:r>
      <w:r w:rsidR="001826FF">
        <w:rPr>
          <w:rFonts w:cs="Times New Roman"/>
          <w:szCs w:val="24"/>
        </w:rPr>
        <w:t xml:space="preserve"> laser source</w:t>
      </w:r>
      <w:r w:rsidR="00F71432">
        <w:rPr>
          <w:rFonts w:cs="Times New Roman"/>
          <w:szCs w:val="24"/>
        </w:rPr>
        <w:t xml:space="preserve"> and B</w:t>
      </w:r>
      <w:r w:rsidR="002003F4">
        <w:rPr>
          <w:rFonts w:cs="Times New Roman"/>
          <w:szCs w:val="24"/>
        </w:rPr>
        <w:t>PD</w:t>
      </w:r>
      <w:r w:rsidR="00F71432">
        <w:rPr>
          <w:rFonts w:cs="Times New Roman"/>
          <w:szCs w:val="24"/>
        </w:rPr>
        <w:t xml:space="preserve">-200-ST </w:t>
      </w:r>
      <w:r w:rsidR="001826FF">
        <w:rPr>
          <w:rFonts w:cs="Times New Roman"/>
          <w:szCs w:val="24"/>
        </w:rPr>
        <w:t xml:space="preserve">photodetector, </w:t>
      </w:r>
      <w:r w:rsidR="00F71432">
        <w:rPr>
          <w:rFonts w:cs="Times New Roman"/>
          <w:szCs w:val="24"/>
        </w:rPr>
        <w:t xml:space="preserve">constitute the </w:t>
      </w:r>
      <w:r w:rsidR="001826FF">
        <w:rPr>
          <w:rFonts w:cs="Times New Roman"/>
          <w:szCs w:val="24"/>
        </w:rPr>
        <w:t xml:space="preserve">major </w:t>
      </w:r>
      <w:r w:rsidR="00F71432">
        <w:rPr>
          <w:rFonts w:cs="Times New Roman"/>
          <w:szCs w:val="24"/>
        </w:rPr>
        <w:t xml:space="preserve">hardware </w:t>
      </w:r>
      <w:r w:rsidR="001826FF">
        <w:rPr>
          <w:rFonts w:cs="Times New Roman"/>
          <w:szCs w:val="24"/>
        </w:rPr>
        <w:t xml:space="preserve">components </w:t>
      </w:r>
      <w:r w:rsidR="00F71432">
        <w:rPr>
          <w:rFonts w:cs="Times New Roman"/>
          <w:szCs w:val="24"/>
        </w:rPr>
        <w:t>for this application</w:t>
      </w:r>
      <w:r w:rsidR="00806FC0">
        <w:rPr>
          <w:rFonts w:cs="Times New Roman"/>
          <w:szCs w:val="24"/>
        </w:rPr>
        <w:t>:</w:t>
      </w:r>
    </w:p>
    <w:p w14:paraId="1EB6BB20" w14:textId="5AB5D272" w:rsidR="005630E3" w:rsidRPr="0018771E" w:rsidRDefault="005630E3" w:rsidP="00A721F0">
      <w:pPr>
        <w:spacing w:line="480" w:lineRule="auto"/>
        <w:ind w:firstLine="576"/>
        <w:jc w:val="both"/>
        <w:rPr>
          <w:rFonts w:cs="Times New Roman"/>
          <w:szCs w:val="24"/>
        </w:rPr>
      </w:pPr>
      <w:r w:rsidRPr="0018771E">
        <w:rPr>
          <w:rFonts w:cs="Times New Roman"/>
          <w:szCs w:val="24"/>
        </w:rPr>
        <w:t>Santec HSL-2100</w:t>
      </w:r>
    </w:p>
    <w:p w14:paraId="63356FD3" w14:textId="77777777" w:rsidR="005630E3" w:rsidRPr="00B271E5" w:rsidRDefault="005630E3" w:rsidP="00A721F0">
      <w:pPr>
        <w:pStyle w:val="ListParagraph"/>
        <w:numPr>
          <w:ilvl w:val="1"/>
          <w:numId w:val="26"/>
        </w:numPr>
        <w:spacing w:line="480" w:lineRule="auto"/>
        <w:jc w:val="both"/>
        <w:rPr>
          <w:rFonts w:cs="Times New Roman"/>
          <w:szCs w:val="24"/>
        </w:rPr>
      </w:pPr>
      <w:r w:rsidRPr="00B271E5">
        <w:rPr>
          <w:rFonts w:cs="Times New Roman"/>
          <w:szCs w:val="24"/>
        </w:rPr>
        <w:t>Center wavelength; 1320 nm</w:t>
      </w:r>
    </w:p>
    <w:p w14:paraId="140FCA25" w14:textId="77777777" w:rsidR="005630E3" w:rsidRPr="00B271E5" w:rsidRDefault="005630E3" w:rsidP="00A721F0">
      <w:pPr>
        <w:pStyle w:val="ListParagraph"/>
        <w:numPr>
          <w:ilvl w:val="1"/>
          <w:numId w:val="26"/>
        </w:numPr>
        <w:spacing w:line="480" w:lineRule="auto"/>
        <w:jc w:val="both"/>
        <w:rPr>
          <w:rFonts w:cs="Times New Roman"/>
          <w:szCs w:val="24"/>
        </w:rPr>
      </w:pPr>
      <w:r w:rsidRPr="00B271E5">
        <w:rPr>
          <w:rFonts w:cs="Times New Roman"/>
          <w:szCs w:val="24"/>
        </w:rPr>
        <w:t>Bandwidth; 170 nm</w:t>
      </w:r>
    </w:p>
    <w:p w14:paraId="7D6F1281" w14:textId="6F5AE393" w:rsidR="00E54C98" w:rsidRDefault="005630E3" w:rsidP="00A721F0">
      <w:pPr>
        <w:pStyle w:val="ListParagraph"/>
        <w:numPr>
          <w:ilvl w:val="1"/>
          <w:numId w:val="26"/>
        </w:numPr>
        <w:spacing w:line="480" w:lineRule="auto"/>
        <w:jc w:val="both"/>
        <w:rPr>
          <w:rFonts w:cs="Times New Roman"/>
          <w:szCs w:val="24"/>
        </w:rPr>
      </w:pPr>
      <w:r w:rsidRPr="00B271E5">
        <w:rPr>
          <w:rFonts w:cs="Times New Roman"/>
          <w:szCs w:val="24"/>
        </w:rPr>
        <w:t xml:space="preserve">Pulse Width; 50 </w:t>
      </w:r>
      <m:oMath>
        <m:r>
          <w:rPr>
            <w:rFonts w:ascii="Cambria Math" w:hAnsi="Cambria Math" w:cs="Times New Roman"/>
            <w:szCs w:val="24"/>
          </w:rPr>
          <m:t>μ</m:t>
        </m:r>
      </m:oMath>
      <w:r w:rsidRPr="00B271E5">
        <w:rPr>
          <w:rFonts w:cs="Times New Roman"/>
          <w:szCs w:val="24"/>
        </w:rPr>
        <w:t>s</w:t>
      </w:r>
    </w:p>
    <w:p w14:paraId="4785E6C5" w14:textId="5E0F3581" w:rsidR="005630E3" w:rsidRPr="00E54C98" w:rsidRDefault="005630E3" w:rsidP="00A721F0">
      <w:pPr>
        <w:spacing w:line="480" w:lineRule="auto"/>
        <w:ind w:firstLine="576"/>
        <w:jc w:val="both"/>
        <w:rPr>
          <w:rFonts w:cs="Times New Roman"/>
          <w:szCs w:val="24"/>
        </w:rPr>
      </w:pPr>
      <w:r w:rsidRPr="00E54C98">
        <w:rPr>
          <w:rFonts w:cs="Times New Roman"/>
          <w:szCs w:val="24"/>
        </w:rPr>
        <w:t>Santec B</w:t>
      </w:r>
      <w:r w:rsidR="002003F4">
        <w:rPr>
          <w:rFonts w:cs="Times New Roman"/>
          <w:szCs w:val="24"/>
        </w:rPr>
        <w:t>PD</w:t>
      </w:r>
      <w:r w:rsidRPr="00E54C98">
        <w:rPr>
          <w:rFonts w:cs="Times New Roman"/>
          <w:szCs w:val="24"/>
        </w:rPr>
        <w:t>-200-S</w:t>
      </w:r>
      <w:r w:rsidR="00645B1A">
        <w:rPr>
          <w:rFonts w:cs="Times New Roman"/>
          <w:szCs w:val="24"/>
        </w:rPr>
        <w:t>T</w:t>
      </w:r>
      <w:r w:rsidRPr="00E54C98">
        <w:rPr>
          <w:rFonts w:cs="Times New Roman"/>
          <w:szCs w:val="24"/>
        </w:rPr>
        <w:t xml:space="preserve"> photodetector</w:t>
      </w:r>
    </w:p>
    <w:p w14:paraId="438D10E0" w14:textId="14E6CE57" w:rsidR="0018771E" w:rsidRPr="009D6C54" w:rsidRDefault="005630E3" w:rsidP="00A721F0">
      <w:pPr>
        <w:pStyle w:val="ListParagraph"/>
        <w:numPr>
          <w:ilvl w:val="1"/>
          <w:numId w:val="26"/>
        </w:numPr>
        <w:spacing w:line="480" w:lineRule="auto"/>
        <w:jc w:val="both"/>
        <w:rPr>
          <w:rFonts w:cs="Times New Roman"/>
          <w:szCs w:val="24"/>
        </w:rPr>
      </w:pPr>
      <w:r>
        <w:rPr>
          <w:rFonts w:cs="Times New Roman"/>
          <w:szCs w:val="24"/>
        </w:rPr>
        <w:t>Sampling Speed: 80 MHz</w:t>
      </w:r>
    </w:p>
    <w:p w14:paraId="6E48F755" w14:textId="70F63452" w:rsidR="005F505F" w:rsidRPr="00B271E5" w:rsidRDefault="005F505F" w:rsidP="00A721F0">
      <w:pPr>
        <w:pStyle w:val="Heading4"/>
        <w:spacing w:line="480" w:lineRule="auto"/>
        <w:jc w:val="both"/>
      </w:pPr>
      <w:bookmarkStart w:id="28" w:name="_Toc532383482"/>
      <w:r w:rsidRPr="00B271E5">
        <w:t>Mathematics Walkthrough</w:t>
      </w:r>
      <w:bookmarkEnd w:id="28"/>
      <w:r w:rsidRPr="00B271E5">
        <w:t xml:space="preserve"> </w:t>
      </w:r>
    </w:p>
    <w:p w14:paraId="56B12E8D" w14:textId="394A3286" w:rsidR="005F505F" w:rsidRDefault="005F505F" w:rsidP="00A721F0">
      <w:pPr>
        <w:spacing w:line="480" w:lineRule="auto"/>
        <w:jc w:val="both"/>
        <w:rPr>
          <w:rFonts w:cs="Times New Roman"/>
          <w:szCs w:val="24"/>
        </w:rPr>
      </w:pPr>
      <w:r w:rsidRPr="00B271E5">
        <w:rPr>
          <w:rFonts w:cs="Times New Roman"/>
          <w:szCs w:val="24"/>
        </w:rPr>
        <w:t xml:space="preserve">This section walks through the </w:t>
      </w:r>
      <w:r w:rsidR="00CA3748">
        <w:rPr>
          <w:rFonts w:cs="Times New Roman"/>
          <w:szCs w:val="24"/>
        </w:rPr>
        <w:t xml:space="preserve">mathematical theory </w:t>
      </w:r>
      <w:r w:rsidR="00FC7095">
        <w:rPr>
          <w:rFonts w:cs="Times New Roman"/>
          <w:szCs w:val="24"/>
        </w:rPr>
        <w:t>which led to the hardware selections and parameter settings used for the Falloposcope system</w:t>
      </w:r>
      <w:r w:rsidRPr="00B271E5">
        <w:rPr>
          <w:rFonts w:cs="Times New Roman"/>
          <w:szCs w:val="24"/>
        </w:rPr>
        <w:t xml:space="preserve">. </w:t>
      </w:r>
      <w:r w:rsidR="00BA4997">
        <w:rPr>
          <w:rFonts w:cs="Times New Roman"/>
          <w:szCs w:val="24"/>
        </w:rPr>
        <w:t>These equations are outlined in detail by Nakamura et al. in the paper “</w:t>
      </w:r>
      <w:r w:rsidR="00BA4997" w:rsidRPr="00BA4997">
        <w:rPr>
          <w:rFonts w:cs="Times New Roman"/>
          <w:szCs w:val="24"/>
        </w:rPr>
        <w:t>Optical frequency domain ranging by a frequency-shifted feedback laser</w:t>
      </w:r>
      <w:r w:rsidR="00BA4997">
        <w:rPr>
          <w:rFonts w:cs="Times New Roman"/>
          <w:szCs w:val="24"/>
        </w:rPr>
        <w:t>”</w:t>
      </w:r>
      <w:r w:rsidR="00280C44">
        <w:rPr>
          <w:rFonts w:cs="Times New Roman"/>
          <w:szCs w:val="24"/>
        </w:rPr>
        <w:t xml:space="preserve"> </w:t>
      </w:r>
      <w:sdt>
        <w:sdtPr>
          <w:rPr>
            <w:rFonts w:cs="Times New Roman"/>
            <w:szCs w:val="24"/>
          </w:rPr>
          <w:id w:val="-210509039"/>
          <w:citation/>
        </w:sdtPr>
        <w:sdtEndPr/>
        <w:sdtContent>
          <w:r w:rsidR="00280C44">
            <w:rPr>
              <w:rFonts w:cs="Times New Roman"/>
              <w:szCs w:val="24"/>
            </w:rPr>
            <w:fldChar w:fldCharType="begin"/>
          </w:r>
          <w:r w:rsidR="00280C44">
            <w:rPr>
              <w:rFonts w:cs="Times New Roman"/>
              <w:szCs w:val="24"/>
            </w:rPr>
            <w:instrText xml:space="preserve"> CITATION KNa00 \l 1033 </w:instrText>
          </w:r>
          <w:r w:rsidR="00280C44">
            <w:rPr>
              <w:rFonts w:cs="Times New Roman"/>
              <w:szCs w:val="24"/>
            </w:rPr>
            <w:fldChar w:fldCharType="separate"/>
          </w:r>
          <w:r w:rsidR="00280C44" w:rsidRPr="00280C44">
            <w:rPr>
              <w:rFonts w:cs="Times New Roman"/>
              <w:noProof/>
              <w:szCs w:val="24"/>
            </w:rPr>
            <w:t>(K Nakamura, 2000)</w:t>
          </w:r>
          <w:r w:rsidR="00280C44">
            <w:rPr>
              <w:rFonts w:cs="Times New Roman"/>
              <w:szCs w:val="24"/>
            </w:rPr>
            <w:fldChar w:fldCharType="end"/>
          </w:r>
        </w:sdtContent>
      </w:sdt>
      <w:r w:rsidR="00BA4997">
        <w:rPr>
          <w:rFonts w:cs="Times New Roman"/>
          <w:szCs w:val="24"/>
        </w:rPr>
        <w:t xml:space="preserve">. </w:t>
      </w:r>
      <w:r w:rsidR="007C19B9">
        <w:rPr>
          <w:rFonts w:cs="Times New Roman"/>
          <w:szCs w:val="24"/>
        </w:rPr>
        <w:t>T</w:t>
      </w:r>
      <w:r w:rsidR="00FC7095">
        <w:rPr>
          <w:rFonts w:cs="Times New Roman"/>
          <w:szCs w:val="24"/>
        </w:rPr>
        <w:t>he</w:t>
      </w:r>
      <w:r w:rsidRPr="00B271E5">
        <w:rPr>
          <w:rFonts w:cs="Times New Roman"/>
          <w:szCs w:val="24"/>
        </w:rPr>
        <w:t xml:space="preserve"> required </w:t>
      </w:r>
      <w:r w:rsidR="00421046">
        <w:rPr>
          <w:rFonts w:cs="Times New Roman"/>
          <w:szCs w:val="24"/>
        </w:rPr>
        <w:t xml:space="preserve">theoretical </w:t>
      </w:r>
      <w:r w:rsidRPr="00B271E5">
        <w:rPr>
          <w:rFonts w:cs="Times New Roman"/>
          <w:szCs w:val="24"/>
        </w:rPr>
        <w:t xml:space="preserve">imaging depth is 3mm, and the required </w:t>
      </w:r>
      <w:r w:rsidRPr="00B271E5">
        <w:rPr>
          <w:rFonts w:cs="Times New Roman"/>
          <w:szCs w:val="24"/>
        </w:rPr>
        <w:lastRenderedPageBreak/>
        <w:t xml:space="preserve">resolution is 5 </w:t>
      </w:r>
      <w:r w:rsidR="007B042A">
        <w:rPr>
          <w:rFonts w:ascii="Symbol" w:hAnsi="Symbol" w:cs="Times New Roman"/>
          <w:szCs w:val="24"/>
        </w:rPr>
        <w:t></w:t>
      </w:r>
      <w:r w:rsidRPr="00B271E5">
        <w:rPr>
          <w:rFonts w:cs="Times New Roman"/>
          <w:szCs w:val="24"/>
        </w:rPr>
        <w:t xml:space="preserve">m. Both requirements are met in this application. </w:t>
      </w:r>
      <w:r w:rsidR="00FC7095">
        <w:rPr>
          <w:rFonts w:cs="Times New Roman"/>
          <w:szCs w:val="24"/>
        </w:rPr>
        <w:t>In the end, we will arrive with these parameters</w:t>
      </w:r>
      <w:r w:rsidR="00B4472E">
        <w:rPr>
          <w:rFonts w:cs="Times New Roman"/>
          <w:szCs w:val="24"/>
        </w:rPr>
        <w:t>, which will be used for hardware selection and software settings</w:t>
      </w:r>
      <w:r w:rsidR="00A66063">
        <w:rPr>
          <w:rFonts w:cs="Times New Roman"/>
          <w:szCs w:val="24"/>
        </w:rPr>
        <w:t>:</w:t>
      </w:r>
    </w:p>
    <w:p w14:paraId="3CFB8FF9" w14:textId="62CCD392" w:rsidR="00A66063" w:rsidRPr="00B271E5" w:rsidRDefault="00A66063" w:rsidP="00A721F0">
      <w:pPr>
        <w:pStyle w:val="ListParagraph"/>
        <w:numPr>
          <w:ilvl w:val="1"/>
          <w:numId w:val="26"/>
        </w:numPr>
        <w:spacing w:line="480" w:lineRule="auto"/>
        <w:jc w:val="both"/>
        <w:rPr>
          <w:rFonts w:cs="Times New Roman"/>
          <w:szCs w:val="24"/>
        </w:rPr>
      </w:pPr>
      <w:r w:rsidRPr="00B271E5">
        <w:rPr>
          <w:rFonts w:cs="Times New Roman"/>
          <w:szCs w:val="24"/>
        </w:rPr>
        <w:t>Minimum DAQ</w:t>
      </w:r>
      <w:r w:rsidR="001826FF">
        <w:rPr>
          <w:rFonts w:cs="Times New Roman"/>
          <w:szCs w:val="24"/>
        </w:rPr>
        <w:t xml:space="preserve"> sampling rate</w:t>
      </w:r>
      <w:r w:rsidRPr="00B271E5">
        <w:rPr>
          <w:rFonts w:cs="Times New Roman"/>
          <w:szCs w:val="24"/>
        </w:rPr>
        <w:t xml:space="preserve">: 32.942 </w:t>
      </w:r>
      <w:r w:rsidR="00A4485C">
        <w:rPr>
          <w:rFonts w:cs="Times New Roman"/>
          <w:szCs w:val="24"/>
        </w:rPr>
        <w:t>Mega Samples per second (</w:t>
      </w:r>
      <w:r w:rsidRPr="00B271E5">
        <w:rPr>
          <w:rFonts w:cs="Times New Roman"/>
          <w:szCs w:val="24"/>
        </w:rPr>
        <w:t>MS/sec</w:t>
      </w:r>
      <w:r w:rsidR="00A4485C">
        <w:rPr>
          <w:rFonts w:cs="Times New Roman"/>
          <w:szCs w:val="24"/>
        </w:rPr>
        <w:t>)</w:t>
      </w:r>
    </w:p>
    <w:p w14:paraId="0017B583" w14:textId="2922B6E4" w:rsidR="00BA4997" w:rsidRPr="00BA4997" w:rsidRDefault="00A66063" w:rsidP="00A721F0">
      <w:pPr>
        <w:pStyle w:val="ListParagraph"/>
        <w:numPr>
          <w:ilvl w:val="1"/>
          <w:numId w:val="26"/>
        </w:numPr>
        <w:spacing w:line="480" w:lineRule="auto"/>
        <w:jc w:val="both"/>
        <w:rPr>
          <w:rFonts w:cs="Times New Roman"/>
          <w:szCs w:val="24"/>
        </w:rPr>
      </w:pPr>
      <w:r w:rsidRPr="00B271E5">
        <w:rPr>
          <w:rFonts w:cs="Times New Roman"/>
          <w:szCs w:val="24"/>
        </w:rPr>
        <w:t xml:space="preserve">Minimum </w:t>
      </w:r>
      <w:r w:rsidR="00906741">
        <w:rPr>
          <w:rFonts w:cs="Times New Roman"/>
          <w:szCs w:val="24"/>
        </w:rPr>
        <w:t>number</w:t>
      </w:r>
      <w:r w:rsidRPr="00B271E5">
        <w:rPr>
          <w:rFonts w:cs="Times New Roman"/>
          <w:szCs w:val="24"/>
        </w:rPr>
        <w:t xml:space="preserve"> of data points</w:t>
      </w:r>
      <w:r w:rsidR="00FC7095">
        <w:rPr>
          <w:rFonts w:cs="Times New Roman"/>
          <w:szCs w:val="24"/>
        </w:rPr>
        <w:t xml:space="preserve"> pre FFT</w:t>
      </w:r>
      <w:r w:rsidRPr="00B271E5">
        <w:rPr>
          <w:rFonts w:cs="Times New Roman"/>
          <w:szCs w:val="24"/>
        </w:rPr>
        <w:t>: 164</w:t>
      </w:r>
      <w:r>
        <w:rPr>
          <w:rFonts w:cs="Times New Roman"/>
          <w:szCs w:val="24"/>
        </w:rPr>
        <w:t>6</w:t>
      </w:r>
      <w:r w:rsidRPr="00B271E5">
        <w:rPr>
          <w:rFonts w:cs="Times New Roman"/>
          <w:szCs w:val="24"/>
        </w:rPr>
        <w:t xml:space="preserve"> points</w:t>
      </w:r>
    </w:p>
    <w:p w14:paraId="6653B63B" w14:textId="6F57E403" w:rsidR="005F505F" w:rsidRPr="00B271E5" w:rsidRDefault="005F505F" w:rsidP="00A721F0">
      <w:pPr>
        <w:spacing w:line="480" w:lineRule="auto"/>
        <w:jc w:val="both"/>
        <w:rPr>
          <w:rFonts w:cs="Times New Roman"/>
          <w:szCs w:val="24"/>
        </w:rPr>
      </w:pPr>
      <w:r w:rsidRPr="00B271E5">
        <w:rPr>
          <w:rFonts w:cs="Times New Roman"/>
          <w:b/>
          <w:szCs w:val="24"/>
        </w:rPr>
        <w:t>Step 1</w:t>
      </w:r>
      <w:r w:rsidR="004D14DA">
        <w:rPr>
          <w:rFonts w:cs="Times New Roman"/>
          <w:b/>
          <w:szCs w:val="24"/>
        </w:rPr>
        <w:t>, laser characteristics</w:t>
      </w:r>
      <w:r w:rsidRPr="00B271E5">
        <w:rPr>
          <w:rFonts w:cs="Times New Roman"/>
          <w:b/>
          <w:szCs w:val="24"/>
        </w:rPr>
        <w:t>:</w:t>
      </w:r>
      <w:r w:rsidR="004F6957">
        <w:rPr>
          <w:rFonts w:cs="Times New Roman"/>
          <w:szCs w:val="24"/>
        </w:rPr>
        <w:t xml:space="preserve"> </w:t>
      </w:r>
      <w:r w:rsidRPr="00B271E5">
        <w:rPr>
          <w:rFonts w:cs="Times New Roman"/>
          <w:szCs w:val="24"/>
        </w:rPr>
        <w:t xml:space="preserve">The </w:t>
      </w:r>
      <w:r w:rsidR="00A4485C">
        <w:rPr>
          <w:rFonts w:cs="Times New Roman"/>
          <w:szCs w:val="24"/>
        </w:rPr>
        <w:t xml:space="preserve">rate at which the frequency of the laser changes is the total chirp frequency, </w:t>
      </w:r>
      <w:r w:rsidRPr="00B271E5">
        <w:rPr>
          <w:rFonts w:cs="Times New Roman"/>
          <w:szCs w:val="24"/>
        </w:rPr>
        <w:t>and the average chirp rate is the change in frequency during one pulse width.</w:t>
      </w:r>
      <w:r w:rsidR="004F6957">
        <w:rPr>
          <w:rFonts w:cs="Times New Roman"/>
          <w:szCs w:val="24"/>
        </w:rPr>
        <w:t xml:space="preserve"> </w:t>
      </w:r>
      <w:r w:rsidRPr="00B271E5">
        <w:rPr>
          <w:rFonts w:cs="Times New Roman"/>
          <w:szCs w:val="24"/>
        </w:rPr>
        <w:t xml:space="preserve"> </w:t>
      </w:r>
    </w:p>
    <w:p w14:paraId="3482DB90" w14:textId="77777777" w:rsidR="005F505F" w:rsidRPr="00B271E5" w:rsidRDefault="005F505F" w:rsidP="00A721F0">
      <w:pPr>
        <w:pStyle w:val="ListParagraph"/>
        <w:numPr>
          <w:ilvl w:val="0"/>
          <w:numId w:val="21"/>
        </w:numPr>
        <w:spacing w:line="480" w:lineRule="auto"/>
        <w:jc w:val="both"/>
        <w:rPr>
          <w:rFonts w:cs="Times New Roman"/>
          <w:szCs w:val="24"/>
        </w:rPr>
      </w:pPr>
      <m:oMath>
        <m:r>
          <w:rPr>
            <w:rFonts w:ascii="Cambria Math" w:hAnsi="Cambria Math" w:cs="Times New Roman"/>
            <w:szCs w:val="24"/>
          </w:rPr>
          <m:t>λcenter</m:t>
        </m:r>
      </m:oMath>
      <w:r w:rsidRPr="00B271E5">
        <w:rPr>
          <w:rFonts w:cs="Times New Roman"/>
          <w:szCs w:val="24"/>
        </w:rPr>
        <w:t>: 1320 nm</w:t>
      </w:r>
    </w:p>
    <w:p w14:paraId="1B2DECE5" w14:textId="77777777" w:rsidR="005F505F" w:rsidRPr="00B271E5" w:rsidRDefault="005F505F" w:rsidP="00A721F0">
      <w:pPr>
        <w:pStyle w:val="ListParagraph"/>
        <w:numPr>
          <w:ilvl w:val="0"/>
          <w:numId w:val="21"/>
        </w:numPr>
        <w:spacing w:line="480" w:lineRule="auto"/>
        <w:jc w:val="both"/>
        <w:rPr>
          <w:rFonts w:cs="Times New Roman"/>
          <w:szCs w:val="24"/>
        </w:rPr>
      </w:pPr>
      <w:r w:rsidRPr="00B271E5">
        <w:rPr>
          <w:rFonts w:cs="Times New Roman"/>
          <w:szCs w:val="24"/>
        </w:rPr>
        <w:t>Bandwidth: 170 nm</w:t>
      </w:r>
    </w:p>
    <w:p w14:paraId="4BE5CEE7" w14:textId="77777777" w:rsidR="005F505F" w:rsidRPr="00B271E5" w:rsidRDefault="005F505F" w:rsidP="00A721F0">
      <w:pPr>
        <w:pStyle w:val="ListParagraph"/>
        <w:numPr>
          <w:ilvl w:val="0"/>
          <w:numId w:val="21"/>
        </w:numPr>
        <w:spacing w:line="480" w:lineRule="auto"/>
        <w:jc w:val="both"/>
        <w:rPr>
          <w:rFonts w:cs="Times New Roman"/>
          <w:szCs w:val="24"/>
        </w:rPr>
      </w:pPr>
      <m:oMath>
        <m:r>
          <w:rPr>
            <w:rFonts w:ascii="Cambria Math" w:hAnsi="Cambria Math" w:cs="Times New Roman"/>
            <w:szCs w:val="24"/>
          </w:rPr>
          <m:t>λstart</m:t>
        </m:r>
      </m:oMath>
      <w:r w:rsidRPr="00B271E5">
        <w:rPr>
          <w:rFonts w:cs="Times New Roman"/>
          <w:szCs w:val="24"/>
        </w:rPr>
        <w:t>: 1235 nm</w:t>
      </w:r>
    </w:p>
    <w:p w14:paraId="4A3F5939" w14:textId="77777777" w:rsidR="005F505F" w:rsidRPr="00B271E5" w:rsidRDefault="005F505F" w:rsidP="00A721F0">
      <w:pPr>
        <w:pStyle w:val="ListParagraph"/>
        <w:numPr>
          <w:ilvl w:val="0"/>
          <w:numId w:val="21"/>
        </w:numPr>
        <w:spacing w:line="480" w:lineRule="auto"/>
        <w:jc w:val="both"/>
        <w:rPr>
          <w:rFonts w:cs="Times New Roman"/>
          <w:szCs w:val="24"/>
        </w:rPr>
      </w:pPr>
      <m:oMath>
        <m:r>
          <w:rPr>
            <w:rFonts w:ascii="Cambria Math" w:hAnsi="Cambria Math" w:cs="Times New Roman"/>
            <w:szCs w:val="24"/>
          </w:rPr>
          <m:t>λend</m:t>
        </m:r>
      </m:oMath>
      <w:r w:rsidRPr="00B271E5">
        <w:rPr>
          <w:rFonts w:cs="Times New Roman"/>
          <w:szCs w:val="24"/>
        </w:rPr>
        <w:t>: 1405 nm</w:t>
      </w:r>
    </w:p>
    <w:p w14:paraId="7B4EA95C" w14:textId="19D33DDB" w:rsidR="005F505F" w:rsidRPr="00B271E5" w:rsidRDefault="005F505F" w:rsidP="00A721F0">
      <w:pPr>
        <w:pStyle w:val="ListParagraph"/>
        <w:numPr>
          <w:ilvl w:val="0"/>
          <w:numId w:val="21"/>
        </w:numPr>
        <w:spacing w:line="480" w:lineRule="auto"/>
        <w:jc w:val="both"/>
        <w:rPr>
          <w:rFonts w:cs="Times New Roman"/>
          <w:szCs w:val="24"/>
        </w:rPr>
      </w:pPr>
      <w:r w:rsidRPr="00B271E5">
        <w:rPr>
          <w:rFonts w:cs="Times New Roman"/>
          <w:szCs w:val="24"/>
        </w:rPr>
        <w:t xml:space="preserve">Pulse Width: 50 </w:t>
      </w:r>
      <w:r w:rsidR="007B042A">
        <w:rPr>
          <w:rFonts w:ascii="Symbol" w:hAnsi="Symbol" w:cs="Times New Roman"/>
          <w:szCs w:val="24"/>
        </w:rPr>
        <w:t></w:t>
      </w:r>
      <w:r w:rsidRPr="00B271E5">
        <w:rPr>
          <w:rFonts w:cs="Times New Roman"/>
          <w:szCs w:val="24"/>
        </w:rPr>
        <w:t>s</w:t>
      </w:r>
    </w:p>
    <w:p w14:paraId="36695E6D" w14:textId="77777777" w:rsidR="003F25B1" w:rsidRPr="003F25B1" w:rsidRDefault="00DA14CA"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4.1: </m:t>
          </m:r>
          <m:r>
            <w:rPr>
              <w:rFonts w:ascii="Cambria Math" w:hAnsi="Cambria Math" w:cs="Times New Roman"/>
              <w:szCs w:val="24"/>
            </w:rPr>
            <m:t xml:space="preserve">Total Chirp Frequency </m:t>
          </m:r>
          <m:d>
            <m:dPr>
              <m:ctrlPr>
                <w:rPr>
                  <w:rFonts w:ascii="Cambria Math" w:hAnsi="Cambria Math" w:cs="Times New Roman"/>
                  <w:i/>
                  <w:szCs w:val="24"/>
                </w:rPr>
              </m:ctrlPr>
            </m:dPr>
            <m:e>
              <m:r>
                <w:rPr>
                  <w:rFonts w:ascii="Cambria Math" w:hAnsi="Cambria Math" w:cs="Times New Roman"/>
                  <w:szCs w:val="24"/>
                </w:rPr>
                <m:t>Hz</m:t>
              </m:r>
            </m:e>
          </m:d>
          <m:r>
            <w:rPr>
              <w:rFonts w:ascii="Cambria Math" w:hAnsi="Cambria Math" w:cs="Times New Roman"/>
              <w:szCs w:val="24"/>
            </w:rPr>
            <m:t>=c*</m:t>
          </m:r>
          <m:d>
            <m:dPr>
              <m:begChr m:val="["/>
              <m:endChr m:val="]"/>
              <m:ctrlPr>
                <w:rPr>
                  <w:rFonts w:ascii="Cambria Math" w:hAnsi="Cambria Math" w:cs="Times New Roman"/>
                  <w:i/>
                  <w:szCs w:val="24"/>
                </w:rPr>
              </m:ctrlPr>
            </m:dPr>
            <m:e>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λstart</m:t>
                      </m:r>
                    </m:den>
                  </m:f>
                </m:e>
              </m:d>
              <m:r>
                <w:rPr>
                  <w:rFonts w:ascii="Cambria Math" w:hAnsi="Cambria Math" w:cs="Times New Roman"/>
                  <w:szCs w:val="24"/>
                </w:rPr>
                <m:t>-</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1</m:t>
                      </m:r>
                    </m:num>
                    <m:den>
                      <m:r>
                        <w:rPr>
                          <w:rFonts w:ascii="Cambria Math" w:hAnsi="Cambria Math" w:cs="Times New Roman"/>
                          <w:szCs w:val="24"/>
                        </w:rPr>
                        <m:t>λend</m:t>
                      </m:r>
                    </m:den>
                  </m:f>
                </m:e>
              </m:d>
            </m:e>
          </m:d>
        </m:oMath>
      </m:oMathPara>
    </w:p>
    <w:p w14:paraId="13C41D78" w14:textId="1D5A9095" w:rsidR="005F505F" w:rsidRPr="00B271E5" w:rsidRDefault="005F505F" w:rsidP="00A721F0">
      <w:pPr>
        <w:pBdr>
          <w:top w:val="single" w:sz="4" w:space="1" w:color="auto"/>
          <w:left w:val="single" w:sz="4" w:space="4" w:color="auto"/>
          <w:bottom w:val="single" w:sz="4" w:space="1" w:color="auto"/>
          <w:right w:val="single" w:sz="4" w:space="4" w:color="auto"/>
        </w:pBdr>
        <w:spacing w:line="480" w:lineRule="auto"/>
        <w:jc w:val="both"/>
        <w:rPr>
          <w:rFonts w:cs="Times New Roman"/>
          <w:szCs w:val="24"/>
        </w:rPr>
      </w:pPr>
      <m:oMathPara>
        <m:oMath>
          <m:r>
            <w:rPr>
              <w:rFonts w:ascii="Cambria Math" w:hAnsi="Cambria Math" w:cs="Times New Roman"/>
              <w:szCs w:val="24"/>
            </w:rPr>
            <m:t>=29.4 THz</m:t>
          </m:r>
        </m:oMath>
      </m:oMathPara>
    </w:p>
    <w:p w14:paraId="65AB3F8F" w14:textId="77777777" w:rsidR="005F505F" w:rsidRPr="00B271E5" w:rsidRDefault="005F505F" w:rsidP="00A721F0">
      <w:pPr>
        <w:spacing w:line="480" w:lineRule="auto"/>
        <w:jc w:val="both"/>
        <w:rPr>
          <w:rFonts w:eastAsiaTheme="minorEastAsia" w:cs="Times New Roman"/>
          <w:szCs w:val="24"/>
        </w:rPr>
      </w:pPr>
    </w:p>
    <w:p w14:paraId="1C4376FF" w14:textId="77777777" w:rsidR="003F25B1" w:rsidRPr="003F25B1" w:rsidRDefault="00DA14CA"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4.2: </m:t>
          </m:r>
          <m:r>
            <w:rPr>
              <w:rFonts w:ascii="Cambria Math" w:hAnsi="Cambria Math" w:cs="Times New Roman"/>
              <w:szCs w:val="24"/>
            </w:rPr>
            <m:t xml:space="preserve">Average Chirp Rate </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Hz</m:t>
                  </m:r>
                </m:num>
                <m:den>
                  <m:r>
                    <w:rPr>
                      <w:rFonts w:ascii="Cambria Math" w:hAnsi="Cambria Math" w:cs="Times New Roman"/>
                      <w:szCs w:val="24"/>
                    </w:rPr>
                    <m:t>s</m:t>
                  </m:r>
                </m:den>
              </m:f>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total chirp frequency</m:t>
              </m:r>
            </m:num>
            <m:den>
              <m:r>
                <w:rPr>
                  <w:rFonts w:ascii="Cambria Math" w:hAnsi="Cambria Math" w:cs="Times New Roman"/>
                  <w:szCs w:val="24"/>
                </w:rPr>
                <m:t>pulse Width</m:t>
              </m:r>
            </m:den>
          </m:f>
        </m:oMath>
      </m:oMathPara>
    </w:p>
    <w:p w14:paraId="75B24F46" w14:textId="7BD2738E" w:rsidR="005F505F" w:rsidRPr="00B271E5" w:rsidRDefault="005F505F" w:rsidP="00A721F0">
      <w:pPr>
        <w:pBdr>
          <w:top w:val="single" w:sz="4" w:space="1" w:color="auto"/>
          <w:left w:val="single" w:sz="4" w:space="4" w:color="auto"/>
          <w:bottom w:val="single" w:sz="4" w:space="1" w:color="auto"/>
          <w:right w:val="single" w:sz="4" w:space="4" w:color="auto"/>
        </w:pBdr>
        <w:spacing w:line="480" w:lineRule="auto"/>
        <w:jc w:val="both"/>
        <w:rPr>
          <w:rFonts w:cs="Times New Roman"/>
          <w:szCs w:val="24"/>
        </w:rPr>
      </w:pPr>
      <m:oMathPara>
        <m:oMath>
          <m:r>
            <w:rPr>
              <w:rFonts w:ascii="Cambria Math" w:eastAsiaTheme="minorEastAsia" w:hAnsi="Cambria Math" w:cs="Times New Roman"/>
              <w:szCs w:val="24"/>
            </w:rPr>
            <m:t>=</m:t>
          </m:r>
          <m:r>
            <m:rPr>
              <m:sty m:val="p"/>
            </m:rPr>
            <w:rPr>
              <w:rFonts w:ascii="Cambria Math" w:hAnsi="Cambria Math" w:cs="Times New Roman"/>
              <w:szCs w:val="24"/>
            </w:rPr>
            <m:t>587.4 GHz/</m:t>
          </m:r>
          <m:r>
            <w:rPr>
              <w:rFonts w:ascii="Cambria Math" w:hAnsi="Cambria Math" w:cs="Times New Roman"/>
              <w:szCs w:val="24"/>
            </w:rPr>
            <m:t>μ</m:t>
          </m:r>
          <m:r>
            <m:rPr>
              <m:sty m:val="p"/>
            </m:rPr>
            <w:rPr>
              <w:rFonts w:ascii="Cambria Math" w:hAnsi="Cambria Math" w:cs="Times New Roman"/>
              <w:szCs w:val="24"/>
            </w:rPr>
            <m:t>s</m:t>
          </m:r>
        </m:oMath>
      </m:oMathPara>
    </w:p>
    <w:p w14:paraId="54983A12" w14:textId="415D3165" w:rsidR="005F505F" w:rsidRPr="00B271E5" w:rsidRDefault="005F505F" w:rsidP="00A721F0">
      <w:pPr>
        <w:spacing w:line="480" w:lineRule="auto"/>
        <w:jc w:val="both"/>
        <w:rPr>
          <w:rFonts w:cs="Times New Roman"/>
          <w:szCs w:val="24"/>
        </w:rPr>
      </w:pPr>
      <w:r w:rsidRPr="00B271E5">
        <w:rPr>
          <w:rFonts w:cs="Times New Roman"/>
          <w:b/>
          <w:szCs w:val="24"/>
        </w:rPr>
        <w:t>Step 2</w:t>
      </w:r>
      <w:r w:rsidR="004D14DA">
        <w:rPr>
          <w:rFonts w:cs="Times New Roman"/>
          <w:b/>
          <w:szCs w:val="24"/>
        </w:rPr>
        <w:t>, laser characteristics in tissue</w:t>
      </w:r>
      <w:r w:rsidRPr="00B271E5">
        <w:rPr>
          <w:rFonts w:cs="Times New Roman"/>
          <w:b/>
          <w:szCs w:val="24"/>
        </w:rPr>
        <w:t>:</w:t>
      </w:r>
      <w:r w:rsidRPr="00B271E5">
        <w:rPr>
          <w:rFonts w:cs="Times New Roman"/>
          <w:szCs w:val="24"/>
        </w:rPr>
        <w:t xml:space="preserve"> Given the characteristics of the swept source laser, we can calculate the sampling interval (SI) of the laser in meters and Hz</w:t>
      </w:r>
      <w:r w:rsidR="001E6D03">
        <w:rPr>
          <w:rFonts w:cs="Times New Roman"/>
          <w:szCs w:val="24"/>
        </w:rPr>
        <w:t>.</w:t>
      </w:r>
    </w:p>
    <w:p w14:paraId="6EF8B84D" w14:textId="77777777" w:rsidR="005F505F" w:rsidRPr="00B271E5" w:rsidRDefault="005F505F" w:rsidP="00A721F0">
      <w:pPr>
        <w:pStyle w:val="ListParagraph"/>
        <w:numPr>
          <w:ilvl w:val="0"/>
          <w:numId w:val="20"/>
        </w:numPr>
        <w:spacing w:line="480" w:lineRule="auto"/>
        <w:jc w:val="both"/>
        <w:rPr>
          <w:rFonts w:cs="Times New Roman"/>
          <w:szCs w:val="24"/>
        </w:rPr>
      </w:pPr>
      <w:r w:rsidRPr="00B271E5">
        <w:rPr>
          <w:rFonts w:cs="Times New Roman"/>
          <w:szCs w:val="24"/>
        </w:rPr>
        <w:t>Imaging Depth: 3mm</w:t>
      </w:r>
    </w:p>
    <w:p w14:paraId="56C3542A" w14:textId="77777777" w:rsidR="005F505F" w:rsidRPr="00B271E5" w:rsidRDefault="005F505F" w:rsidP="00A721F0">
      <w:pPr>
        <w:pStyle w:val="ListParagraph"/>
        <w:numPr>
          <w:ilvl w:val="0"/>
          <w:numId w:val="20"/>
        </w:numPr>
        <w:spacing w:line="480" w:lineRule="auto"/>
        <w:jc w:val="both"/>
        <w:rPr>
          <w:rFonts w:cs="Times New Roman"/>
          <w:szCs w:val="24"/>
        </w:rPr>
      </w:pPr>
      <w:r w:rsidRPr="00B271E5">
        <w:rPr>
          <w:rFonts w:cs="Times New Roman"/>
          <w:szCs w:val="24"/>
        </w:rPr>
        <w:lastRenderedPageBreak/>
        <w:t>Tissue Refractive Index (n): 1.4</w:t>
      </w:r>
    </w:p>
    <w:p w14:paraId="2CA255DB" w14:textId="77777777" w:rsidR="003F25B1" w:rsidRPr="003F25B1" w:rsidRDefault="00DA14CA"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4.3: </m:t>
          </m:r>
          <m:r>
            <w:rPr>
              <w:rFonts w:ascii="Cambria Math" w:hAnsi="Cambria Math" w:cs="Times New Roman"/>
              <w:szCs w:val="24"/>
            </w:rPr>
            <m:t xml:space="preserve">Speed of Light in Tissue </m:t>
          </m:r>
          <m:d>
            <m:dPr>
              <m:ctrlPr>
                <w:rPr>
                  <w:rFonts w:ascii="Cambria Math" w:hAnsi="Cambria Math" w:cs="Times New Roman"/>
                  <w:i/>
                  <w:szCs w:val="24"/>
                </w:rPr>
              </m:ctrlPr>
            </m:dPr>
            <m:e>
              <m:f>
                <m:fPr>
                  <m:ctrlPr>
                    <w:rPr>
                      <w:rFonts w:ascii="Cambria Math" w:hAnsi="Cambria Math" w:cs="Times New Roman"/>
                      <w:szCs w:val="24"/>
                    </w:rPr>
                  </m:ctrlPr>
                </m:fPr>
                <m:num>
                  <m:r>
                    <m:rPr>
                      <m:sty m:val="p"/>
                    </m:rPr>
                    <w:rPr>
                      <w:rFonts w:ascii="Cambria Math" w:hAnsi="Cambria Math" w:cs="Times New Roman"/>
                      <w:szCs w:val="24"/>
                    </w:rPr>
                    <m:t>m</m:t>
                  </m:r>
                </m:num>
                <m:den>
                  <m:r>
                    <m:rPr>
                      <m:sty m:val="p"/>
                    </m:rPr>
                    <w:rPr>
                      <w:rFonts w:ascii="Cambria Math" w:hAnsi="Cambria Math" w:cs="Times New Roman"/>
                      <w:szCs w:val="24"/>
                    </w:rPr>
                    <m:t>s</m:t>
                  </m:r>
                </m:den>
              </m:f>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c</m:t>
              </m:r>
            </m:num>
            <m:den>
              <m:r>
                <w:rPr>
                  <w:rFonts w:ascii="Cambria Math" w:hAnsi="Cambria Math" w:cs="Times New Roman"/>
                  <w:szCs w:val="24"/>
                </w:rPr>
                <m:t>n</m:t>
              </m:r>
            </m:den>
          </m:f>
        </m:oMath>
      </m:oMathPara>
    </w:p>
    <w:p w14:paraId="1E80A235" w14:textId="7FF9C909" w:rsidR="005F505F" w:rsidRPr="00B271E5" w:rsidRDefault="005F505F"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w:rPr>
              <w:rFonts w:ascii="Cambria Math" w:hAnsi="Cambria Math" w:cs="Times New Roman"/>
              <w:szCs w:val="24"/>
            </w:rPr>
            <m:t xml:space="preserve">= </m:t>
          </m:r>
          <m:r>
            <m:rPr>
              <m:sty m:val="p"/>
            </m:rPr>
            <w:rPr>
              <w:rFonts w:ascii="Cambria Math" w:hAnsi="Cambria Math" w:cs="Times New Roman"/>
              <w:szCs w:val="24"/>
            </w:rPr>
            <m:t>214137470 m/s</m:t>
          </m:r>
        </m:oMath>
      </m:oMathPara>
    </w:p>
    <w:p w14:paraId="47DB81A7" w14:textId="77777777" w:rsidR="005F505F" w:rsidRPr="00B271E5" w:rsidRDefault="005F505F" w:rsidP="00A721F0">
      <w:pPr>
        <w:spacing w:line="480" w:lineRule="auto"/>
        <w:jc w:val="both"/>
        <w:rPr>
          <w:rFonts w:eastAsiaTheme="minorEastAsia" w:cs="Times New Roman"/>
          <w:szCs w:val="24"/>
        </w:rPr>
      </w:pPr>
    </w:p>
    <w:p w14:paraId="05513399" w14:textId="77777777" w:rsidR="003F25B1" w:rsidRPr="003F25B1" w:rsidRDefault="00DA14CA"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4.4: </m:t>
          </m:r>
          <m:r>
            <w:rPr>
              <w:rFonts w:ascii="Cambria Math" w:hAnsi="Cambria Math" w:cs="Times New Roman"/>
              <w:szCs w:val="24"/>
            </w:rPr>
            <m:t xml:space="preserve">SI </m:t>
          </m:r>
          <m:d>
            <m:dPr>
              <m:ctrlPr>
                <w:rPr>
                  <w:rFonts w:ascii="Cambria Math" w:hAnsi="Cambria Math" w:cs="Times New Roman"/>
                  <w:i/>
                  <w:szCs w:val="24"/>
                </w:rPr>
              </m:ctrlPr>
            </m:dPr>
            <m:e>
              <m:r>
                <w:rPr>
                  <w:rFonts w:ascii="Cambria Math" w:hAnsi="Cambria Math" w:cs="Times New Roman"/>
                  <w:szCs w:val="24"/>
                </w:rPr>
                <m:t>m</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λcente</m:t>
              </m:r>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num>
            <m:den>
              <m:r>
                <w:rPr>
                  <w:rFonts w:ascii="Cambria Math" w:hAnsi="Cambria Math" w:cs="Times New Roman"/>
                  <w:szCs w:val="24"/>
                </w:rPr>
                <m:t>4*n*imaging depth</m:t>
              </m:r>
            </m:den>
          </m:f>
        </m:oMath>
      </m:oMathPara>
    </w:p>
    <w:p w14:paraId="4B09B890" w14:textId="20C3744B" w:rsidR="005F505F" w:rsidRPr="00B271E5" w:rsidRDefault="005F505F" w:rsidP="00A721F0">
      <w:pPr>
        <w:pBdr>
          <w:top w:val="single" w:sz="4" w:space="1" w:color="auto"/>
          <w:left w:val="single" w:sz="4" w:space="4" w:color="auto"/>
          <w:bottom w:val="single" w:sz="4" w:space="1" w:color="auto"/>
          <w:right w:val="single" w:sz="4" w:space="4" w:color="auto"/>
        </w:pBdr>
        <w:spacing w:line="480" w:lineRule="auto"/>
        <w:jc w:val="both"/>
        <w:rPr>
          <w:rFonts w:cs="Times New Roman"/>
          <w:szCs w:val="24"/>
        </w:rPr>
      </w:pPr>
      <m:oMathPara>
        <m:oMath>
          <m:r>
            <w:rPr>
              <w:rFonts w:ascii="Cambria Math" w:hAnsi="Cambria Math" w:cs="Times New Roman"/>
              <w:szCs w:val="24"/>
            </w:rPr>
            <m:t>=0.1 nm</m:t>
          </m:r>
        </m:oMath>
      </m:oMathPara>
    </w:p>
    <w:p w14:paraId="4EFA3E6F" w14:textId="77777777" w:rsidR="005F505F" w:rsidRPr="00B271E5" w:rsidRDefault="005F505F" w:rsidP="00A721F0">
      <w:pPr>
        <w:spacing w:line="480" w:lineRule="auto"/>
        <w:jc w:val="both"/>
        <w:rPr>
          <w:rFonts w:eastAsiaTheme="minorEastAsia" w:cs="Times New Roman"/>
          <w:szCs w:val="24"/>
        </w:rPr>
      </w:pPr>
    </w:p>
    <w:p w14:paraId="690CF885" w14:textId="77777777" w:rsidR="003F25B1" w:rsidRPr="003F25B1" w:rsidRDefault="00DA14CA"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4.5: </m:t>
          </m:r>
          <m:r>
            <w:rPr>
              <w:rFonts w:ascii="Cambria Math" w:hAnsi="Cambria Math" w:cs="Times New Roman"/>
              <w:szCs w:val="24"/>
            </w:rPr>
            <m:t xml:space="preserve">Sampling Interval </m:t>
          </m:r>
          <m:d>
            <m:dPr>
              <m:ctrlPr>
                <w:rPr>
                  <w:rFonts w:ascii="Cambria Math" w:hAnsi="Cambria Math" w:cs="Times New Roman"/>
                  <w:i/>
                  <w:szCs w:val="24"/>
                </w:rPr>
              </m:ctrlPr>
            </m:dPr>
            <m:e>
              <m:r>
                <w:rPr>
                  <w:rFonts w:ascii="Cambria Math" w:hAnsi="Cambria Math" w:cs="Times New Roman"/>
                  <w:szCs w:val="24"/>
                </w:rPr>
                <m:t>Hz</m:t>
              </m:r>
            </m:e>
          </m:d>
          <m:r>
            <w:rPr>
              <w:rFonts w:ascii="Cambria Math" w:hAnsi="Cambria Math" w:cs="Times New Roman"/>
              <w:szCs w:val="24"/>
            </w:rPr>
            <m:t>=</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c</m:t>
                  </m:r>
                </m:num>
                <m:den>
                  <m:r>
                    <w:rPr>
                      <w:rFonts w:ascii="Cambria Math" w:hAnsi="Cambria Math" w:cs="Times New Roman"/>
                      <w:szCs w:val="24"/>
                    </w:rPr>
                    <m:t>λcenter</m:t>
                  </m:r>
                </m:den>
              </m:f>
            </m:e>
          </m:d>
          <m:r>
            <w:rPr>
              <w:rFonts w:ascii="Cambria Math" w:hAnsi="Cambria Math" w:cs="Times New Roman"/>
              <w:szCs w:val="24"/>
            </w:rPr>
            <m:t xml:space="preserve">- </m:t>
          </m:r>
          <m:f>
            <m:fPr>
              <m:ctrlPr>
                <w:rPr>
                  <w:rFonts w:ascii="Cambria Math" w:hAnsi="Cambria Math" w:cs="Times New Roman"/>
                  <w:i/>
                  <w:szCs w:val="24"/>
                </w:rPr>
              </m:ctrlPr>
            </m:fPr>
            <m:num>
              <m:r>
                <w:rPr>
                  <w:rFonts w:ascii="Cambria Math" w:hAnsi="Cambria Math" w:cs="Times New Roman"/>
                  <w:szCs w:val="24"/>
                </w:rPr>
                <m:t>c</m:t>
              </m:r>
            </m:num>
            <m:den>
              <m:d>
                <m:dPr>
                  <m:ctrlPr>
                    <w:rPr>
                      <w:rFonts w:ascii="Cambria Math" w:hAnsi="Cambria Math" w:cs="Times New Roman"/>
                      <w:i/>
                      <w:szCs w:val="24"/>
                    </w:rPr>
                  </m:ctrlPr>
                </m:dPr>
                <m:e>
                  <m:r>
                    <w:rPr>
                      <w:rFonts w:ascii="Cambria Math" w:hAnsi="Cambria Math" w:cs="Times New Roman"/>
                      <w:szCs w:val="24"/>
                    </w:rPr>
                    <m:t>λcenter+SI,meters</m:t>
                  </m:r>
                </m:e>
              </m:d>
            </m:den>
          </m:f>
        </m:oMath>
      </m:oMathPara>
    </w:p>
    <w:p w14:paraId="713A0528" w14:textId="74548205" w:rsidR="005F505F" w:rsidRPr="00B271E5" w:rsidRDefault="005F505F"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w:rPr>
              <w:rFonts w:ascii="Cambria Math" w:hAnsi="Cambria Math" w:cs="Times New Roman"/>
              <w:szCs w:val="24"/>
            </w:rPr>
            <m:t>=17.8 GHz</m:t>
          </m:r>
        </m:oMath>
      </m:oMathPara>
    </w:p>
    <w:p w14:paraId="59E4D1C1" w14:textId="4D796446" w:rsidR="005F505F" w:rsidRPr="00B271E5" w:rsidRDefault="005F505F" w:rsidP="00A721F0">
      <w:pPr>
        <w:spacing w:line="480" w:lineRule="auto"/>
        <w:ind w:firstLine="576"/>
        <w:jc w:val="both"/>
        <w:rPr>
          <w:rFonts w:cs="Times New Roman"/>
          <w:szCs w:val="24"/>
        </w:rPr>
      </w:pPr>
      <w:r w:rsidRPr="00B271E5">
        <w:rPr>
          <w:rFonts w:cs="Times New Roman"/>
          <w:szCs w:val="24"/>
        </w:rPr>
        <w:t>Once we have the sampling intervals, we can calculate the resolution we can achieve with this source</w:t>
      </w:r>
      <w:r w:rsidR="003D5CC3">
        <w:rPr>
          <w:rFonts w:cs="Times New Roman"/>
          <w:szCs w:val="24"/>
        </w:rPr>
        <w:t xml:space="preserve"> in tissue.</w:t>
      </w:r>
    </w:p>
    <w:p w14:paraId="217D6C35" w14:textId="45716A67" w:rsidR="003F25B1" w:rsidRPr="003F25B1" w:rsidRDefault="00DA14CA"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4.6: </m:t>
          </m:r>
          <m:r>
            <w:rPr>
              <w:rFonts w:ascii="Cambria Math" w:hAnsi="Cambria Math" w:cs="Times New Roman"/>
              <w:szCs w:val="24"/>
            </w:rPr>
            <m:t xml:space="preserve">Resolution </m:t>
          </m:r>
          <m:d>
            <m:dPr>
              <m:ctrlPr>
                <w:rPr>
                  <w:rFonts w:ascii="Cambria Math" w:hAnsi="Cambria Math" w:cs="Times New Roman"/>
                  <w:i/>
                  <w:szCs w:val="24"/>
                </w:rPr>
              </m:ctrlPr>
            </m:dPr>
            <m:e>
              <m:r>
                <w:rPr>
                  <w:rFonts w:ascii="Cambria Math" w:hAnsi="Cambria Math" w:cs="Times New Roman"/>
                  <w:szCs w:val="24"/>
                </w:rPr>
                <m:t>μm</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m:t>
              </m:r>
              <m:func>
                <m:funcPr>
                  <m:ctrlPr>
                    <w:rPr>
                      <w:rFonts w:ascii="Cambria Math" w:hAnsi="Cambria Math" w:cs="Times New Roman"/>
                      <w:szCs w:val="24"/>
                    </w:rPr>
                  </m:ctrlPr>
                </m:funcPr>
                <m:fName>
                  <m:r>
                    <m:rPr>
                      <m:sty m:val="p"/>
                    </m:rPr>
                    <w:rPr>
                      <w:rFonts w:ascii="Cambria Math" w:hAnsi="Cambria Math" w:cs="Times New Roman"/>
                      <w:szCs w:val="24"/>
                    </w:rPr>
                    <m:t>ln</m:t>
                  </m:r>
                  <m:ctrlPr>
                    <w:rPr>
                      <w:rFonts w:ascii="Cambria Math" w:hAnsi="Cambria Math" w:cs="Times New Roman"/>
                      <w:i/>
                      <w:szCs w:val="24"/>
                    </w:rPr>
                  </m:ctrlPr>
                </m:fName>
                <m:e>
                  <m:d>
                    <m:dPr>
                      <m:ctrlPr>
                        <w:rPr>
                          <w:rFonts w:ascii="Cambria Math" w:hAnsi="Cambria Math" w:cs="Times New Roman"/>
                          <w:i/>
                          <w:szCs w:val="24"/>
                        </w:rPr>
                      </m:ctrlPr>
                    </m:dPr>
                    <m:e>
                      <m:r>
                        <w:rPr>
                          <w:rFonts w:ascii="Cambria Math" w:hAnsi="Cambria Math" w:cs="Times New Roman"/>
                          <w:szCs w:val="24"/>
                        </w:rPr>
                        <m:t>2</m:t>
                      </m:r>
                    </m:e>
                  </m:d>
                </m:e>
              </m:func>
              <m:r>
                <w:rPr>
                  <w:rFonts w:ascii="Cambria Math" w:hAnsi="Cambria Math" w:cs="Times New Roman"/>
                  <w:szCs w:val="24"/>
                </w:rPr>
                <m:t>*λcente</m:t>
              </m:r>
              <m:sSup>
                <m:sSupPr>
                  <m:ctrlPr>
                    <w:rPr>
                      <w:rFonts w:ascii="Cambria Math" w:hAnsi="Cambria Math" w:cs="Times New Roman"/>
                      <w:i/>
                      <w:szCs w:val="24"/>
                    </w:rPr>
                  </m:ctrlPr>
                </m:sSupPr>
                <m:e>
                  <m:r>
                    <w:rPr>
                      <w:rFonts w:ascii="Cambria Math" w:hAnsi="Cambria Math" w:cs="Times New Roman"/>
                      <w:szCs w:val="24"/>
                    </w:rPr>
                    <m:t>r</m:t>
                  </m:r>
                </m:e>
                <m:sup>
                  <m:r>
                    <w:rPr>
                      <w:rFonts w:ascii="Cambria Math" w:hAnsi="Cambria Math" w:cs="Times New Roman"/>
                      <w:szCs w:val="24"/>
                    </w:rPr>
                    <m:t>2</m:t>
                  </m:r>
                </m:sup>
              </m:sSup>
            </m:num>
            <m:den>
              <m:d>
                <m:dPr>
                  <m:ctrlPr>
                    <w:rPr>
                      <w:rFonts w:ascii="Cambria Math" w:hAnsi="Cambria Math" w:cs="Times New Roman"/>
                      <w:i/>
                      <w:szCs w:val="24"/>
                    </w:rPr>
                  </m:ctrlPr>
                </m:dPr>
                <m:e>
                  <m:r>
                    <w:rPr>
                      <w:rFonts w:ascii="Cambria Math" w:hAnsi="Cambria Math" w:cs="Times New Roman"/>
                      <w:szCs w:val="24"/>
                    </w:rPr>
                    <m:t>π*n*bandwidth</m:t>
                  </m:r>
                </m:e>
              </m:d>
            </m:den>
          </m:f>
        </m:oMath>
      </m:oMathPara>
    </w:p>
    <w:p w14:paraId="3A4FCDA1" w14:textId="4D68BE03" w:rsidR="005F505F" w:rsidRPr="00B271E5" w:rsidRDefault="005F505F"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w:rPr>
              <w:rFonts w:ascii="Cambria Math" w:hAnsi="Cambria Math" w:cs="Times New Roman"/>
              <w:szCs w:val="24"/>
            </w:rPr>
            <m:t>=3.2 μm</m:t>
          </m:r>
        </m:oMath>
      </m:oMathPara>
    </w:p>
    <w:p w14:paraId="22905E46" w14:textId="21736AD2" w:rsidR="005F505F" w:rsidRDefault="005F505F" w:rsidP="00A721F0">
      <w:pPr>
        <w:spacing w:line="480" w:lineRule="auto"/>
        <w:ind w:firstLine="576"/>
        <w:jc w:val="both"/>
        <w:rPr>
          <w:rFonts w:cs="Times New Roman"/>
          <w:szCs w:val="24"/>
        </w:rPr>
      </w:pPr>
      <w:r w:rsidRPr="00B271E5">
        <w:rPr>
          <w:rFonts w:cs="Times New Roman"/>
          <w:szCs w:val="24"/>
        </w:rPr>
        <w:t xml:space="preserve">And finally calculate the number of data points required to fully display the required range of the system. </w:t>
      </w:r>
    </w:p>
    <w:p w14:paraId="63D5B3E8" w14:textId="77777777" w:rsidR="003F25B1" w:rsidRPr="00B271E5" w:rsidRDefault="003F25B1" w:rsidP="00A721F0">
      <w:pPr>
        <w:spacing w:line="480" w:lineRule="auto"/>
        <w:ind w:firstLine="576"/>
        <w:jc w:val="both"/>
        <w:rPr>
          <w:rFonts w:cs="Times New Roman"/>
          <w:szCs w:val="24"/>
        </w:rPr>
      </w:pPr>
    </w:p>
    <w:p w14:paraId="6155538E" w14:textId="77777777" w:rsidR="003F25B1" w:rsidRPr="003F25B1" w:rsidRDefault="00DA14CA"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w:lastRenderedPageBreak/>
            <m:t xml:space="preserve">EQ 4.7: </m:t>
          </m:r>
          <m:r>
            <w:rPr>
              <w:rFonts w:ascii="Cambria Math" w:hAnsi="Cambria Math" w:cs="Times New Roman"/>
              <w:szCs w:val="24"/>
            </w:rPr>
            <m:t xml:space="preserve">Data Points Required Post FFT </m:t>
          </m:r>
          <m:d>
            <m:dPr>
              <m:ctrlPr>
                <w:rPr>
                  <w:rFonts w:ascii="Cambria Math" w:hAnsi="Cambria Math" w:cs="Times New Roman"/>
                  <w:i/>
                  <w:szCs w:val="24"/>
                </w:rPr>
              </m:ctrlPr>
            </m:dPr>
            <m:e>
              <m:r>
                <w:rPr>
                  <w:rFonts w:ascii="Cambria Math" w:hAnsi="Cambria Math" w:cs="Times New Roman"/>
                  <w:szCs w:val="24"/>
                </w:rPr>
                <m:t>count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imaging depth</m:t>
              </m:r>
            </m:num>
            <m:den>
              <m:r>
                <w:rPr>
                  <w:rFonts w:ascii="Cambria Math" w:hAnsi="Cambria Math" w:cs="Times New Roman"/>
                  <w:szCs w:val="24"/>
                </w:rPr>
                <m:t>resolution</m:t>
              </m:r>
            </m:den>
          </m:f>
        </m:oMath>
      </m:oMathPara>
    </w:p>
    <w:p w14:paraId="177D7388" w14:textId="2855095F" w:rsidR="005F505F" w:rsidRPr="00B271E5" w:rsidRDefault="005F505F" w:rsidP="00A721F0">
      <w:pPr>
        <w:pBdr>
          <w:top w:val="single" w:sz="4" w:space="1" w:color="auto"/>
          <w:left w:val="single" w:sz="4" w:space="4" w:color="auto"/>
          <w:bottom w:val="single" w:sz="4" w:space="1" w:color="auto"/>
          <w:right w:val="single" w:sz="4" w:space="4" w:color="auto"/>
        </w:pBdr>
        <w:spacing w:line="480" w:lineRule="auto"/>
        <w:jc w:val="both"/>
        <w:rPr>
          <w:rFonts w:cs="Times New Roman"/>
          <w:szCs w:val="24"/>
        </w:rPr>
      </w:pPr>
      <m:oMathPara>
        <m:oMath>
          <m:r>
            <w:rPr>
              <w:rFonts w:ascii="Cambria Math" w:hAnsi="Cambria Math" w:cs="Times New Roman"/>
              <w:szCs w:val="24"/>
            </w:rPr>
            <m:t>=929 points</m:t>
          </m:r>
        </m:oMath>
      </m:oMathPara>
    </w:p>
    <w:p w14:paraId="42C5E28D" w14:textId="46BC13E0" w:rsidR="005F505F" w:rsidRPr="00B271E5" w:rsidRDefault="005F505F" w:rsidP="00A721F0">
      <w:pPr>
        <w:spacing w:line="480" w:lineRule="auto"/>
        <w:jc w:val="both"/>
        <w:rPr>
          <w:rFonts w:cs="Times New Roman"/>
          <w:szCs w:val="24"/>
        </w:rPr>
      </w:pPr>
      <w:r w:rsidRPr="00B271E5">
        <w:rPr>
          <w:rFonts w:cs="Times New Roman"/>
          <w:b/>
          <w:szCs w:val="24"/>
        </w:rPr>
        <w:t>Step 3</w:t>
      </w:r>
      <w:r w:rsidR="004D14DA">
        <w:rPr>
          <w:rFonts w:cs="Times New Roman"/>
          <w:b/>
          <w:szCs w:val="24"/>
        </w:rPr>
        <w:t>, data acquisition</w:t>
      </w:r>
      <w:r w:rsidRPr="00B271E5">
        <w:rPr>
          <w:rFonts w:cs="Times New Roman"/>
          <w:b/>
          <w:szCs w:val="24"/>
        </w:rPr>
        <w:t>:</w:t>
      </w:r>
      <w:r w:rsidRPr="00B271E5">
        <w:rPr>
          <w:rFonts w:cs="Times New Roman"/>
          <w:szCs w:val="24"/>
        </w:rPr>
        <w:t xml:space="preserve"> To sample this data, and avoid imaging anomalies such as aliasing, we need to specify the maximum beat note of the system</w:t>
      </w:r>
      <w:r w:rsidR="00DA14CA">
        <w:rPr>
          <w:rFonts w:cs="Times New Roman"/>
          <w:szCs w:val="24"/>
        </w:rPr>
        <w:t>.</w:t>
      </w:r>
      <w:r w:rsidRPr="00B271E5">
        <w:rPr>
          <w:rFonts w:cs="Times New Roman"/>
          <w:szCs w:val="24"/>
        </w:rPr>
        <w:t xml:space="preserve"> This is the frequency we expect to see at the maximum desired imaging depth, based on the characteristics of the swept source laser.</w:t>
      </w:r>
      <w:r w:rsidR="00DA14CA">
        <w:rPr>
          <w:rFonts w:cs="Times New Roman"/>
          <w:szCs w:val="24"/>
        </w:rPr>
        <w:t xml:space="preserve"> This is the highest frequency we need to be able to sample. </w:t>
      </w:r>
    </w:p>
    <w:p w14:paraId="3C911344" w14:textId="7E9F1969" w:rsidR="005F505F" w:rsidRPr="00B271E5" w:rsidRDefault="003F25B1"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4.8: </m:t>
          </m:r>
          <m:r>
            <w:rPr>
              <w:rFonts w:ascii="Cambria Math" w:hAnsi="Cambria Math" w:cs="Times New Roman"/>
              <w:szCs w:val="24"/>
            </w:rPr>
            <m:t xml:space="preserve">Maximum Beat Note </m:t>
          </m:r>
          <m:d>
            <m:dPr>
              <m:ctrlPr>
                <w:rPr>
                  <w:rFonts w:ascii="Cambria Math" w:hAnsi="Cambria Math" w:cs="Times New Roman"/>
                  <w:i/>
                  <w:szCs w:val="24"/>
                </w:rPr>
              </m:ctrlPr>
            </m:dPr>
            <m:e>
              <m:r>
                <w:rPr>
                  <w:rFonts w:ascii="Cambria Math" w:hAnsi="Cambria Math" w:cs="Times New Roman"/>
                  <w:szCs w:val="24"/>
                </w:rPr>
                <m:t>Hz</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2*imaging depth*average chirp rate</m:t>
              </m:r>
            </m:num>
            <m:den>
              <m:r>
                <w:rPr>
                  <w:rFonts w:ascii="Cambria Math" w:hAnsi="Cambria Math" w:cs="Times New Roman"/>
                  <w:szCs w:val="24"/>
                </w:rPr>
                <m:t>speed of light in tissue</m:t>
              </m:r>
            </m:den>
          </m:f>
          <m:r>
            <w:rPr>
              <w:rFonts w:ascii="Cambria Math" w:hAnsi="Cambria Math" w:cs="Times New Roman"/>
              <w:szCs w:val="24"/>
            </w:rPr>
            <m:t>=16.5 MHz</m:t>
          </m:r>
        </m:oMath>
      </m:oMathPara>
    </w:p>
    <w:p w14:paraId="249CDB97" w14:textId="37AC1954" w:rsidR="005F505F" w:rsidRPr="00B271E5" w:rsidRDefault="005F505F" w:rsidP="00A721F0">
      <w:pPr>
        <w:spacing w:line="480" w:lineRule="auto"/>
        <w:ind w:firstLine="576"/>
        <w:jc w:val="both"/>
        <w:rPr>
          <w:rFonts w:eastAsiaTheme="minorEastAsia" w:cs="Times New Roman"/>
          <w:szCs w:val="24"/>
        </w:rPr>
      </w:pPr>
      <w:r w:rsidRPr="00B271E5">
        <w:rPr>
          <w:rFonts w:eastAsiaTheme="minorEastAsia" w:cs="Times New Roman"/>
          <w:szCs w:val="24"/>
        </w:rPr>
        <w:t xml:space="preserve">The number of data points we need is double the maximum beat note, which will provide 2 data points for each period in the frequency. This is the minimum required sample rate of the DAQ board and should </w:t>
      </w:r>
      <w:r w:rsidR="0051509E">
        <w:rPr>
          <w:rFonts w:eastAsiaTheme="minorEastAsia" w:cs="Times New Roman"/>
          <w:szCs w:val="24"/>
        </w:rPr>
        <w:t xml:space="preserve">be </w:t>
      </w:r>
      <w:r w:rsidRPr="00B271E5">
        <w:rPr>
          <w:rFonts w:eastAsiaTheme="minorEastAsia" w:cs="Times New Roman"/>
          <w:szCs w:val="24"/>
        </w:rPr>
        <w:t>used as the minimum spec when sourcing and purchasing a DAQ board.</w:t>
      </w:r>
    </w:p>
    <w:p w14:paraId="26C1E27A" w14:textId="3B00EB87" w:rsidR="003F25B1" w:rsidRPr="003F25B1" w:rsidRDefault="003F25B1"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4.9: </m:t>
          </m:r>
          <m:r>
            <w:rPr>
              <w:rFonts w:ascii="Cambria Math" w:hAnsi="Cambria Math" w:cs="Times New Roman"/>
              <w:szCs w:val="24"/>
            </w:rPr>
            <m:t xml:space="preserve">mimimum sample rate </m:t>
          </m:r>
          <m:d>
            <m:dPr>
              <m:ctrlPr>
                <w:rPr>
                  <w:rFonts w:ascii="Cambria Math" w:hAnsi="Cambria Math" w:cs="Times New Roman"/>
                  <w:i/>
                  <w:szCs w:val="24"/>
                </w:rPr>
              </m:ctrlPr>
            </m:dPr>
            <m:e>
              <m:f>
                <m:fPr>
                  <m:ctrlPr>
                    <w:rPr>
                      <w:rFonts w:ascii="Cambria Math" w:hAnsi="Cambria Math" w:cs="Times New Roman"/>
                      <w:i/>
                      <w:szCs w:val="24"/>
                    </w:rPr>
                  </m:ctrlPr>
                </m:fPr>
                <m:num>
                  <m:r>
                    <w:rPr>
                      <w:rFonts w:ascii="Cambria Math" w:hAnsi="Cambria Math" w:cs="Times New Roman"/>
                      <w:szCs w:val="24"/>
                    </w:rPr>
                    <m:t>samples</m:t>
                  </m:r>
                </m:num>
                <m:den>
                  <m:r>
                    <w:rPr>
                      <w:rFonts w:ascii="Cambria Math" w:hAnsi="Cambria Math" w:cs="Times New Roman"/>
                      <w:szCs w:val="24"/>
                    </w:rPr>
                    <m:t>s</m:t>
                  </m:r>
                </m:den>
              </m:f>
            </m:e>
          </m:d>
          <m:r>
            <w:rPr>
              <w:rFonts w:ascii="Cambria Math" w:hAnsi="Cambria Math" w:cs="Times New Roman"/>
              <w:szCs w:val="24"/>
            </w:rPr>
            <m:t>=2*maximum beat note</m:t>
          </m:r>
        </m:oMath>
      </m:oMathPara>
    </w:p>
    <w:p w14:paraId="30A0F910" w14:textId="5BFA2748" w:rsidR="005F505F" w:rsidRPr="00B271E5" w:rsidRDefault="005F505F"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w:rPr>
              <w:rFonts w:ascii="Cambria Math" w:hAnsi="Cambria Math" w:cs="Times New Roman"/>
              <w:szCs w:val="24"/>
            </w:rPr>
            <m:t>=32.9 MS/s</m:t>
          </m:r>
        </m:oMath>
      </m:oMathPara>
    </w:p>
    <w:p w14:paraId="2A7FA00C" w14:textId="05B6B517" w:rsidR="005F505F" w:rsidRPr="00B271E5" w:rsidRDefault="005F505F" w:rsidP="00A721F0">
      <w:pPr>
        <w:spacing w:line="480" w:lineRule="auto"/>
        <w:ind w:firstLine="576"/>
        <w:jc w:val="both"/>
        <w:rPr>
          <w:rFonts w:cs="Times New Roman"/>
          <w:szCs w:val="24"/>
        </w:rPr>
      </w:pPr>
      <w:r w:rsidRPr="00B271E5">
        <w:rPr>
          <w:rFonts w:cs="Times New Roman"/>
          <w:szCs w:val="24"/>
        </w:rPr>
        <w:t xml:space="preserve">Finally, we can calculate the theoretical resolution of this system based on the speed of light in tissue, and the chirp rate of the swept source laser. </w:t>
      </w:r>
      <w:r w:rsidR="003F25B1">
        <w:rPr>
          <w:rFonts w:cs="Times New Roman"/>
          <w:szCs w:val="24"/>
        </w:rPr>
        <w:t xml:space="preserve">This is very close to our result from equation 4.6, the maximum resolution </w:t>
      </w:r>
      <w:r w:rsidR="00363684">
        <w:rPr>
          <w:rFonts w:cs="Times New Roman"/>
          <w:szCs w:val="24"/>
        </w:rPr>
        <w:t xml:space="preserve">possible with the swept source laser. </w:t>
      </w:r>
    </w:p>
    <w:p w14:paraId="7D2BBFE7" w14:textId="69D1E393" w:rsidR="005F505F" w:rsidRPr="00B271E5" w:rsidRDefault="003F25B1"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4.10: </m:t>
          </m:r>
          <m:r>
            <w:rPr>
              <w:rFonts w:ascii="Cambria Math" w:hAnsi="Cambria Math" w:cs="Times New Roman"/>
              <w:szCs w:val="24"/>
            </w:rPr>
            <m:t xml:space="preserve">Theoretical Resolution </m:t>
          </m:r>
          <m:d>
            <m:dPr>
              <m:ctrlPr>
                <w:rPr>
                  <w:rFonts w:ascii="Cambria Math" w:hAnsi="Cambria Math" w:cs="Times New Roman"/>
                  <w:i/>
                  <w:szCs w:val="24"/>
                </w:rPr>
              </m:ctrlPr>
            </m:dPr>
            <m:e>
              <m:r>
                <w:rPr>
                  <w:rFonts w:ascii="Cambria Math" w:hAnsi="Cambria Math" w:cs="Times New Roman"/>
                  <w:szCs w:val="24"/>
                </w:rPr>
                <m:t>m</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speed of light in tissue</m:t>
              </m:r>
            </m:num>
            <m:den>
              <m:r>
                <w:rPr>
                  <w:rFonts w:ascii="Cambria Math" w:hAnsi="Cambria Math" w:cs="Times New Roman"/>
                  <w:szCs w:val="24"/>
                </w:rPr>
                <m:t>(2*total chirp frequency)</m:t>
              </m:r>
            </m:den>
          </m:f>
          <m:r>
            <w:rPr>
              <w:rFonts w:ascii="Cambria Math" w:hAnsi="Cambria Math" w:cs="Times New Roman"/>
              <w:szCs w:val="24"/>
            </w:rPr>
            <m:t>=3.6 μm</m:t>
          </m:r>
        </m:oMath>
      </m:oMathPara>
    </w:p>
    <w:p w14:paraId="126DEF11" w14:textId="60F3475A" w:rsidR="005F505F" w:rsidRPr="00B271E5" w:rsidRDefault="005F505F" w:rsidP="00A721F0">
      <w:pPr>
        <w:spacing w:line="480" w:lineRule="auto"/>
        <w:jc w:val="both"/>
        <w:rPr>
          <w:rFonts w:eastAsiaTheme="minorEastAsia" w:cs="Times New Roman"/>
          <w:szCs w:val="24"/>
        </w:rPr>
      </w:pPr>
      <w:r w:rsidRPr="00B271E5">
        <w:rPr>
          <w:rFonts w:eastAsiaTheme="minorEastAsia" w:cs="Times New Roman"/>
          <w:b/>
          <w:szCs w:val="24"/>
        </w:rPr>
        <w:lastRenderedPageBreak/>
        <w:t>Step 4</w:t>
      </w:r>
      <w:r w:rsidR="004D14DA">
        <w:rPr>
          <w:rFonts w:eastAsiaTheme="minorEastAsia" w:cs="Times New Roman"/>
          <w:b/>
          <w:szCs w:val="24"/>
        </w:rPr>
        <w:t>, data points per laser sweep</w:t>
      </w:r>
      <w:r w:rsidRPr="00B271E5">
        <w:rPr>
          <w:rFonts w:eastAsiaTheme="minorEastAsia" w:cs="Times New Roman"/>
          <w:b/>
          <w:szCs w:val="24"/>
        </w:rPr>
        <w:t xml:space="preserve">: </w:t>
      </w:r>
      <w:r w:rsidRPr="00B271E5">
        <w:rPr>
          <w:rFonts w:eastAsiaTheme="minorEastAsia" w:cs="Times New Roman"/>
          <w:szCs w:val="24"/>
        </w:rPr>
        <w:t>From the minimum sample rate, we calculate the number of data points per sweep.</w:t>
      </w:r>
    </w:p>
    <w:p w14:paraId="1E791341" w14:textId="5BFB5175" w:rsidR="005F505F" w:rsidRPr="00B271E5" w:rsidRDefault="003F25B1"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4.11: </m:t>
          </m:r>
          <m:r>
            <w:rPr>
              <w:rFonts w:ascii="Cambria Math" w:hAnsi="Cambria Math" w:cs="Times New Roman"/>
              <w:szCs w:val="24"/>
            </w:rPr>
            <m:t>Minimum</m:t>
          </m:r>
          <m:r>
            <m:rPr>
              <m:sty m:val="b"/>
            </m:rPr>
            <w:rPr>
              <w:rFonts w:ascii="Cambria Math" w:hAnsi="Cambria Math" w:cs="Times New Roman"/>
              <w:szCs w:val="24"/>
            </w:rPr>
            <m:t xml:space="preserve"> </m:t>
          </m:r>
          <m:r>
            <w:rPr>
              <w:rFonts w:ascii="Cambria Math" w:hAnsi="Cambria Math" w:cs="Times New Roman"/>
              <w:szCs w:val="24"/>
            </w:rPr>
            <m:t xml:space="preserve">Data Points Pre FFT </m:t>
          </m:r>
          <m:d>
            <m:dPr>
              <m:ctrlPr>
                <w:rPr>
                  <w:rFonts w:ascii="Cambria Math" w:hAnsi="Cambria Math" w:cs="Times New Roman"/>
                  <w:i/>
                  <w:szCs w:val="24"/>
                </w:rPr>
              </m:ctrlPr>
            </m:dPr>
            <m:e>
              <m:r>
                <w:rPr>
                  <w:rFonts w:ascii="Cambria Math" w:hAnsi="Cambria Math" w:cs="Times New Roman"/>
                  <w:szCs w:val="24"/>
                </w:rPr>
                <m:t>count</m:t>
              </m:r>
            </m:e>
          </m:d>
          <m:r>
            <w:rPr>
              <w:rFonts w:ascii="Cambria Math" w:hAnsi="Cambria Math" w:cs="Times New Roman"/>
              <w:szCs w:val="24"/>
            </w:rPr>
            <m:t>=minimum sample rate*pulse width=1646 points</m:t>
          </m:r>
        </m:oMath>
      </m:oMathPara>
    </w:p>
    <w:p w14:paraId="25E4614F" w14:textId="60547060" w:rsidR="005F505F" w:rsidRPr="00B271E5" w:rsidRDefault="005F505F" w:rsidP="00A721F0">
      <w:pPr>
        <w:spacing w:line="480" w:lineRule="auto"/>
        <w:ind w:firstLine="576"/>
        <w:jc w:val="both"/>
        <w:rPr>
          <w:rFonts w:eastAsiaTheme="minorEastAsia" w:cs="Times New Roman"/>
          <w:szCs w:val="24"/>
        </w:rPr>
      </w:pPr>
      <w:r w:rsidRPr="00B271E5">
        <w:rPr>
          <w:rFonts w:eastAsiaTheme="minorEastAsia" w:cs="Times New Roman"/>
          <w:szCs w:val="24"/>
        </w:rPr>
        <w:t xml:space="preserve">As a quick sanity check, the number of expected data points can be calculated from the characteristics of the laser and the sampling interval. </w:t>
      </w:r>
      <w:r w:rsidR="004D14DA">
        <w:rPr>
          <w:rFonts w:eastAsiaTheme="minorEastAsia" w:cs="Times New Roman"/>
          <w:szCs w:val="24"/>
        </w:rPr>
        <w:t>The mathematics performed to arrive at this value are based on the laser characteristics in tissue and</w:t>
      </w:r>
      <w:r w:rsidRPr="00B271E5">
        <w:rPr>
          <w:rFonts w:eastAsiaTheme="minorEastAsia" w:cs="Times New Roman"/>
          <w:szCs w:val="24"/>
        </w:rPr>
        <w:t xml:space="preserve"> should return the same required number of data points. </w:t>
      </w:r>
    </w:p>
    <w:p w14:paraId="66C85A3A" w14:textId="5EDCF570" w:rsidR="005F505F" w:rsidRPr="00B271E5" w:rsidRDefault="003F25B1" w:rsidP="00A721F0">
      <w:pPr>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4.12: </m:t>
          </m:r>
          <m:r>
            <w:rPr>
              <w:rFonts w:ascii="Cambria Math" w:hAnsi="Cambria Math" w:cs="Times New Roman"/>
              <w:szCs w:val="24"/>
            </w:rPr>
            <m:t xml:space="preserve">Expected Data Points Pre FFT </m:t>
          </m:r>
          <m:d>
            <m:dPr>
              <m:ctrlPr>
                <w:rPr>
                  <w:rFonts w:ascii="Cambria Math" w:hAnsi="Cambria Math" w:cs="Times New Roman"/>
                  <w:i/>
                  <w:szCs w:val="24"/>
                </w:rPr>
              </m:ctrlPr>
            </m:dPr>
            <m:e>
              <m:r>
                <w:rPr>
                  <w:rFonts w:ascii="Cambria Math" w:hAnsi="Cambria Math" w:cs="Times New Roman"/>
                  <w:szCs w:val="24"/>
                </w:rPr>
                <m:t>count</m:t>
              </m:r>
            </m:e>
          </m:d>
          <m:r>
            <w:rPr>
              <w:rFonts w:ascii="Cambria Math" w:hAnsi="Cambria Math" w:cs="Times New Roman"/>
              <w:szCs w:val="24"/>
            </w:rPr>
            <m:t>=</m:t>
          </m:r>
          <m:f>
            <m:fPr>
              <m:ctrlPr>
                <w:rPr>
                  <w:rFonts w:ascii="Cambria Math" w:hAnsi="Cambria Math" w:cs="Times New Roman"/>
                  <w:i/>
                  <w:szCs w:val="24"/>
                </w:rPr>
              </m:ctrlPr>
            </m:fPr>
            <m:num>
              <m:r>
                <w:rPr>
                  <w:rFonts w:ascii="Cambria Math" w:hAnsi="Cambria Math" w:cs="Times New Roman"/>
                  <w:szCs w:val="24"/>
                </w:rPr>
                <m:t>total chirp frequency</m:t>
              </m:r>
            </m:num>
            <m:den>
              <m:r>
                <w:rPr>
                  <w:rFonts w:ascii="Cambria Math" w:hAnsi="Cambria Math" w:cs="Times New Roman"/>
                  <w:szCs w:val="24"/>
                </w:rPr>
                <m:t>sampling interval, optical frequency</m:t>
              </m:r>
            </m:den>
          </m:f>
          <m:r>
            <w:rPr>
              <w:rFonts w:ascii="Cambria Math" w:eastAsiaTheme="minorEastAsia" w:hAnsi="Cambria Math" w:cs="Times New Roman"/>
              <w:szCs w:val="24"/>
            </w:rPr>
            <m:t>=1646 points</m:t>
          </m:r>
        </m:oMath>
      </m:oMathPara>
    </w:p>
    <w:p w14:paraId="114AF7A4" w14:textId="53544612" w:rsidR="00D93FDB" w:rsidRPr="00B271E5" w:rsidRDefault="00D93FDB" w:rsidP="00A721F0">
      <w:pPr>
        <w:pStyle w:val="Heading4"/>
        <w:spacing w:line="480" w:lineRule="auto"/>
        <w:jc w:val="both"/>
        <w:rPr>
          <w:rFonts w:cs="Times New Roman"/>
        </w:rPr>
      </w:pPr>
      <w:bookmarkStart w:id="29" w:name="_Toc532383483"/>
      <w:r w:rsidRPr="00B271E5">
        <w:rPr>
          <w:rFonts w:cs="Times New Roman"/>
        </w:rPr>
        <w:t>Hardware Specifications</w:t>
      </w:r>
      <w:bookmarkEnd w:id="29"/>
    </w:p>
    <w:p w14:paraId="6423E6A9" w14:textId="0E56C713" w:rsidR="005F505F" w:rsidRPr="00B271E5" w:rsidRDefault="00280C44" w:rsidP="00A721F0">
      <w:pPr>
        <w:spacing w:line="480" w:lineRule="auto"/>
        <w:jc w:val="both"/>
        <w:rPr>
          <w:rFonts w:eastAsiaTheme="minorEastAsia" w:cs="Times New Roman"/>
          <w:szCs w:val="24"/>
        </w:rPr>
      </w:pPr>
      <w:r>
        <w:rPr>
          <w:rFonts w:eastAsiaTheme="minorEastAsia" w:cs="Times New Roman"/>
          <w:szCs w:val="24"/>
        </w:rPr>
        <w:t>A</w:t>
      </w:r>
      <w:r w:rsidR="005F505F" w:rsidRPr="00B271E5">
        <w:rPr>
          <w:rFonts w:eastAsiaTheme="minorEastAsia" w:cs="Times New Roman"/>
          <w:szCs w:val="24"/>
        </w:rPr>
        <w:t xml:space="preserve"> DAQ board with an acquisition speed of </w:t>
      </w:r>
      <w:r w:rsidR="00494D20">
        <w:rPr>
          <w:rFonts w:eastAsiaTheme="minorEastAsia" w:cs="Times New Roman"/>
          <w:szCs w:val="24"/>
        </w:rPr>
        <w:t>50</w:t>
      </w:r>
      <w:r w:rsidR="005F505F" w:rsidRPr="00B271E5">
        <w:rPr>
          <w:rFonts w:eastAsiaTheme="minorEastAsia" w:cs="Times New Roman"/>
          <w:szCs w:val="24"/>
        </w:rPr>
        <w:t xml:space="preserve"> MS/s is required</w:t>
      </w:r>
      <w:r w:rsidR="00494D20">
        <w:rPr>
          <w:rFonts w:eastAsiaTheme="minorEastAsia" w:cs="Times New Roman"/>
          <w:szCs w:val="24"/>
        </w:rPr>
        <w:t xml:space="preserve">; </w:t>
      </w:r>
      <w:r w:rsidR="00497110">
        <w:rPr>
          <w:rFonts w:eastAsiaTheme="minorEastAsia" w:cs="Times New Roman"/>
          <w:szCs w:val="24"/>
        </w:rPr>
        <w:t xml:space="preserve">we specify </w:t>
      </w:r>
      <w:r w:rsidR="00494D20">
        <w:rPr>
          <w:rFonts w:eastAsiaTheme="minorEastAsia" w:cs="Times New Roman"/>
          <w:szCs w:val="24"/>
        </w:rPr>
        <w:t xml:space="preserve">this </w:t>
      </w:r>
      <w:r w:rsidR="00497110">
        <w:rPr>
          <w:rFonts w:eastAsiaTheme="minorEastAsia" w:cs="Times New Roman"/>
          <w:szCs w:val="24"/>
        </w:rPr>
        <w:t xml:space="preserve">because it </w:t>
      </w:r>
      <w:r w:rsidR="00494D20">
        <w:rPr>
          <w:rFonts w:eastAsiaTheme="minorEastAsia" w:cs="Times New Roman"/>
          <w:szCs w:val="24"/>
        </w:rPr>
        <w:t>is above the theoretical minimum of 39.2 MS/s</w:t>
      </w:r>
      <w:r>
        <w:rPr>
          <w:rFonts w:eastAsiaTheme="minorEastAsia" w:cs="Times New Roman"/>
          <w:szCs w:val="24"/>
        </w:rPr>
        <w:t xml:space="preserve"> and is available in off the shelf hardware</w:t>
      </w:r>
      <w:r w:rsidR="005F505F" w:rsidRPr="00B271E5">
        <w:rPr>
          <w:rFonts w:eastAsiaTheme="minorEastAsia" w:cs="Times New Roman"/>
          <w:szCs w:val="24"/>
        </w:rPr>
        <w:t>. T</w:t>
      </w:r>
      <w:r w:rsidR="000B5B23">
        <w:rPr>
          <w:rFonts w:eastAsiaTheme="minorEastAsia" w:cs="Times New Roman"/>
          <w:szCs w:val="24"/>
        </w:rPr>
        <w:t>he</w:t>
      </w:r>
      <w:r w:rsidR="005F505F" w:rsidRPr="00B271E5">
        <w:rPr>
          <w:rFonts w:eastAsiaTheme="minorEastAsia" w:cs="Times New Roman"/>
          <w:szCs w:val="24"/>
        </w:rPr>
        <w:t xml:space="preserve"> ATS</w:t>
      </w:r>
      <w:r w:rsidR="00FA2EFF">
        <w:rPr>
          <w:rFonts w:eastAsiaTheme="minorEastAsia" w:cs="Times New Roman"/>
          <w:szCs w:val="24"/>
        </w:rPr>
        <w:t>-</w:t>
      </w:r>
      <w:r w:rsidR="005F505F" w:rsidRPr="00B271E5">
        <w:rPr>
          <w:rFonts w:eastAsiaTheme="minorEastAsia" w:cs="Times New Roman"/>
          <w:szCs w:val="24"/>
        </w:rPr>
        <w:t xml:space="preserve">9462 </w:t>
      </w:r>
      <w:r w:rsidR="000B5B23">
        <w:rPr>
          <w:rFonts w:eastAsiaTheme="minorEastAsia" w:cs="Times New Roman"/>
          <w:szCs w:val="24"/>
        </w:rPr>
        <w:t>DAQ board has a maximum acquisition rate of 180 mega samples per second (MS/s)</w:t>
      </w:r>
      <w:r w:rsidR="005F505F" w:rsidRPr="00B271E5">
        <w:rPr>
          <w:rFonts w:eastAsiaTheme="minorEastAsia" w:cs="Times New Roman"/>
          <w:szCs w:val="24"/>
        </w:rPr>
        <w:t xml:space="preserve">, which is approximately 6 times the required 32.9 MS/s. In software, the board can be set to acquire at 50 MS/s, which is better aligned with our needs. This </w:t>
      </w:r>
      <w:r w:rsidR="00292F97" w:rsidRPr="00B271E5">
        <w:rPr>
          <w:rFonts w:eastAsiaTheme="minorEastAsia" w:cs="Times New Roman"/>
          <w:szCs w:val="24"/>
        </w:rPr>
        <w:t>sampling speed provide</w:t>
      </w:r>
      <w:r w:rsidR="000B5B23">
        <w:rPr>
          <w:rFonts w:eastAsiaTheme="minorEastAsia" w:cs="Times New Roman"/>
          <w:szCs w:val="24"/>
        </w:rPr>
        <w:t>s</w:t>
      </w:r>
      <w:r w:rsidR="00292F97" w:rsidRPr="00B271E5">
        <w:rPr>
          <w:rFonts w:eastAsiaTheme="minorEastAsia" w:cs="Times New Roman"/>
          <w:szCs w:val="24"/>
        </w:rPr>
        <w:t xml:space="preserve"> a </w:t>
      </w:r>
      <w:r w:rsidR="009D4116" w:rsidRPr="00B271E5">
        <w:rPr>
          <w:rFonts w:eastAsiaTheme="minorEastAsia" w:cs="Times New Roman"/>
          <w:szCs w:val="24"/>
        </w:rPr>
        <w:t>maximum of</w:t>
      </w:r>
      <w:r w:rsidR="005F505F" w:rsidRPr="00B271E5">
        <w:rPr>
          <w:rFonts w:eastAsiaTheme="minorEastAsia" w:cs="Times New Roman"/>
          <w:szCs w:val="24"/>
        </w:rPr>
        <w:t xml:space="preserve"> 2500 data points per laser sweep. </w:t>
      </w:r>
    </w:p>
    <w:p w14:paraId="7DBDB008" w14:textId="5BA03DF2" w:rsidR="00292F97" w:rsidRPr="00B271E5" w:rsidRDefault="000F1DD3" w:rsidP="00A721F0">
      <w:pPr>
        <w:pStyle w:val="ListParagraph"/>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4.13: </m:t>
          </m:r>
          <m:r>
            <w:rPr>
              <w:rFonts w:ascii="Cambria Math" w:hAnsi="Cambria Math" w:cs="Times New Roman"/>
              <w:szCs w:val="24"/>
            </w:rPr>
            <m:t xml:space="preserve">DAQ Data Points Pre FFT </m:t>
          </m:r>
          <m:d>
            <m:dPr>
              <m:ctrlPr>
                <w:rPr>
                  <w:rFonts w:ascii="Cambria Math" w:hAnsi="Cambria Math" w:cs="Times New Roman"/>
                  <w:i/>
                  <w:szCs w:val="24"/>
                </w:rPr>
              </m:ctrlPr>
            </m:dPr>
            <m:e>
              <m:r>
                <w:rPr>
                  <w:rFonts w:ascii="Cambria Math" w:hAnsi="Cambria Math" w:cs="Times New Roman"/>
                  <w:szCs w:val="24"/>
                </w:rPr>
                <m:t>samples/sweep</m:t>
              </m:r>
            </m:e>
          </m:d>
          <m:r>
            <w:rPr>
              <w:rFonts w:ascii="Cambria Math" w:hAnsi="Cambria Math" w:cs="Times New Roman"/>
              <w:szCs w:val="24"/>
            </w:rPr>
            <m:t>=DAQ sampling rate*pulse width=2500 points</m:t>
          </m:r>
        </m:oMath>
      </m:oMathPara>
    </w:p>
    <w:p w14:paraId="373AF7C2" w14:textId="41BFAD82" w:rsidR="00292F97" w:rsidRPr="00B271E5" w:rsidRDefault="00292F97" w:rsidP="00A721F0">
      <w:pPr>
        <w:spacing w:line="480" w:lineRule="auto"/>
        <w:ind w:firstLine="576"/>
        <w:jc w:val="both"/>
        <w:rPr>
          <w:rFonts w:cs="Times New Roman"/>
          <w:szCs w:val="24"/>
        </w:rPr>
      </w:pPr>
      <w:r w:rsidRPr="00B271E5">
        <w:rPr>
          <w:rFonts w:cs="Times New Roman"/>
          <w:szCs w:val="24"/>
        </w:rPr>
        <w:lastRenderedPageBreak/>
        <w:t>In practice, this number is reduced due to the requirement that the board have 32 clock sample cycles to rearm itself for the next acquisition. This reduces the number of sample points to 2468.</w:t>
      </w:r>
    </w:p>
    <w:p w14:paraId="485C143A" w14:textId="2894FABD" w:rsidR="00096488" w:rsidRPr="00B271E5" w:rsidRDefault="003538CC" w:rsidP="00A721F0">
      <w:pPr>
        <w:pStyle w:val="ListParagraph"/>
        <w:pBdr>
          <w:top w:val="single" w:sz="4" w:space="1" w:color="auto"/>
          <w:left w:val="single" w:sz="4" w:space="4" w:color="auto"/>
          <w:bottom w:val="single" w:sz="4" w:space="1" w:color="auto"/>
          <w:right w:val="single" w:sz="4" w:space="4" w:color="auto"/>
        </w:pBdr>
        <w:spacing w:line="480" w:lineRule="auto"/>
        <w:jc w:val="both"/>
        <w:rPr>
          <w:rFonts w:eastAsiaTheme="minorEastAsia" w:cs="Times New Roman"/>
          <w:szCs w:val="24"/>
        </w:rPr>
      </w:pPr>
      <m:oMathPara>
        <m:oMath>
          <m:r>
            <m:rPr>
              <m:sty m:val="b"/>
            </m:rPr>
            <w:rPr>
              <w:rFonts w:ascii="Cambria Math" w:hAnsi="Cambria Math" w:cs="Times New Roman"/>
              <w:szCs w:val="24"/>
            </w:rPr>
            <m:t xml:space="preserve">EQ 4.14: </m:t>
          </m:r>
          <m:r>
            <w:rPr>
              <w:rFonts w:ascii="Cambria Math" w:hAnsi="Cambria Math" w:cs="Times New Roman"/>
              <w:szCs w:val="24"/>
            </w:rPr>
            <m:t>2500 theoretical points-32 clock cycles to rearm=2468 available data points</m:t>
          </m:r>
        </m:oMath>
      </m:oMathPara>
    </w:p>
    <w:p w14:paraId="0A2A6B35" w14:textId="37E12364" w:rsidR="009E2AA9" w:rsidRDefault="007D5654" w:rsidP="00A721F0">
      <w:pPr>
        <w:spacing w:line="480" w:lineRule="auto"/>
        <w:ind w:firstLine="576"/>
        <w:jc w:val="both"/>
        <w:rPr>
          <w:rFonts w:cs="Times New Roman"/>
          <w:szCs w:val="24"/>
        </w:rPr>
      </w:pPr>
      <w:r>
        <w:rPr>
          <w:rFonts w:cs="Times New Roman"/>
          <w:szCs w:val="24"/>
        </w:rPr>
        <w:t>T</w:t>
      </w:r>
      <w:r w:rsidR="000B5B23">
        <w:rPr>
          <w:rFonts w:cs="Times New Roman"/>
          <w:szCs w:val="24"/>
        </w:rPr>
        <w:t xml:space="preserve">he </w:t>
      </w:r>
      <w:r>
        <w:rPr>
          <w:rFonts w:cs="Times New Roman"/>
          <w:szCs w:val="24"/>
        </w:rPr>
        <w:t>number of data points required can be reduced further</w:t>
      </w:r>
      <w:r w:rsidR="000B5B23">
        <w:rPr>
          <w:rFonts w:cs="Times New Roman"/>
          <w:szCs w:val="24"/>
        </w:rPr>
        <w:t xml:space="preserve"> by viewing the data captured by the photodetector. The B</w:t>
      </w:r>
      <w:r w:rsidR="002003F4">
        <w:rPr>
          <w:rFonts w:cs="Times New Roman"/>
          <w:szCs w:val="24"/>
        </w:rPr>
        <w:t>PD</w:t>
      </w:r>
      <w:r w:rsidR="000B5B23">
        <w:rPr>
          <w:rFonts w:cs="Times New Roman"/>
          <w:szCs w:val="24"/>
        </w:rPr>
        <w:t xml:space="preserve">-200-ST </w:t>
      </w:r>
      <w:r w:rsidR="000C322C">
        <w:rPr>
          <w:rFonts w:cs="Times New Roman"/>
          <w:szCs w:val="24"/>
        </w:rPr>
        <w:t xml:space="preserve">has the capability of subtracting the DC terms from the power density profile discussed in </w:t>
      </w:r>
      <w:r w:rsidR="00C31CEE">
        <w:rPr>
          <w:rFonts w:cs="Times New Roman"/>
          <w:szCs w:val="24"/>
        </w:rPr>
        <w:t>S</w:t>
      </w:r>
      <w:r w:rsidR="000C322C">
        <w:rPr>
          <w:rFonts w:cs="Times New Roman"/>
          <w:szCs w:val="24"/>
        </w:rPr>
        <w:t xml:space="preserve">ection 1.2 </w:t>
      </w:r>
      <w:sdt>
        <w:sdtPr>
          <w:rPr>
            <w:rFonts w:cs="Times New Roman"/>
            <w:szCs w:val="24"/>
          </w:rPr>
          <w:id w:val="1315380802"/>
          <w:citation/>
        </w:sdtPr>
        <w:sdtEndPr/>
        <w:sdtContent>
          <w:r w:rsidR="000C322C">
            <w:rPr>
              <w:rFonts w:cs="Times New Roman"/>
              <w:szCs w:val="24"/>
            </w:rPr>
            <w:fldChar w:fldCharType="begin"/>
          </w:r>
          <w:r w:rsidR="000C322C">
            <w:rPr>
              <w:rFonts w:cs="Times New Roman"/>
              <w:szCs w:val="24"/>
            </w:rPr>
            <w:instrText xml:space="preserve"> CITATION San16 \l 1033 </w:instrText>
          </w:r>
          <w:r w:rsidR="000C322C">
            <w:rPr>
              <w:rFonts w:cs="Times New Roman"/>
              <w:szCs w:val="24"/>
            </w:rPr>
            <w:fldChar w:fldCharType="separate"/>
          </w:r>
          <w:r w:rsidR="000C322C" w:rsidRPr="000C322C">
            <w:rPr>
              <w:rFonts w:cs="Times New Roman"/>
              <w:noProof/>
              <w:szCs w:val="24"/>
            </w:rPr>
            <w:t>(Santec Corporation, 2016)</w:t>
          </w:r>
          <w:r w:rsidR="000C322C">
            <w:rPr>
              <w:rFonts w:cs="Times New Roman"/>
              <w:szCs w:val="24"/>
            </w:rPr>
            <w:fldChar w:fldCharType="end"/>
          </w:r>
        </w:sdtContent>
      </w:sdt>
      <w:r w:rsidR="000C322C">
        <w:rPr>
          <w:rFonts w:cs="Times New Roman"/>
          <w:szCs w:val="24"/>
        </w:rPr>
        <w:t>, leaving only the cross-correlation and auto-correlation terms.</w:t>
      </w:r>
      <w:r w:rsidR="000B5B23">
        <w:rPr>
          <w:rFonts w:cs="Times New Roman"/>
          <w:szCs w:val="24"/>
        </w:rPr>
        <w:t xml:space="preserve"> </w:t>
      </w:r>
      <w:r w:rsidR="005E237D">
        <w:rPr>
          <w:rFonts w:cs="Times New Roman"/>
          <w:szCs w:val="24"/>
        </w:rPr>
        <w:t xml:space="preserve">Figure </w:t>
      </w:r>
      <w:r w:rsidR="00AE7176">
        <w:rPr>
          <w:rFonts w:cs="Times New Roman"/>
          <w:szCs w:val="24"/>
        </w:rPr>
        <w:t>1</w:t>
      </w:r>
      <w:r w:rsidR="00C009A9">
        <w:rPr>
          <w:rFonts w:cs="Times New Roman"/>
          <w:szCs w:val="24"/>
        </w:rPr>
        <w:t>4</w:t>
      </w:r>
      <w:r w:rsidR="005E237D">
        <w:rPr>
          <w:rFonts w:cs="Times New Roman"/>
          <w:szCs w:val="24"/>
        </w:rPr>
        <w:t xml:space="preserve"> shows </w:t>
      </w:r>
      <w:r w:rsidR="000312D0">
        <w:rPr>
          <w:rFonts w:cs="Times New Roman"/>
          <w:szCs w:val="24"/>
        </w:rPr>
        <w:t xml:space="preserve">an example </w:t>
      </w:r>
      <w:r w:rsidR="009E2AA9">
        <w:rPr>
          <w:rFonts w:cs="Times New Roman"/>
          <w:szCs w:val="24"/>
        </w:rPr>
        <w:t>readout from the</w:t>
      </w:r>
      <w:r w:rsidR="000C322C">
        <w:rPr>
          <w:rFonts w:cs="Times New Roman"/>
          <w:szCs w:val="24"/>
        </w:rPr>
        <w:t xml:space="preserve"> BPD-200-ST</w:t>
      </w:r>
      <w:r w:rsidR="009E2AA9">
        <w:rPr>
          <w:rFonts w:cs="Times New Roman"/>
          <w:szCs w:val="24"/>
        </w:rPr>
        <w:t xml:space="preserve"> </w:t>
      </w:r>
      <w:r w:rsidR="000312D0">
        <w:rPr>
          <w:rFonts w:cs="Times New Roman"/>
          <w:szCs w:val="24"/>
        </w:rPr>
        <w:t xml:space="preserve">with a single reflector (mirror) in the sample arm, as displayed </w:t>
      </w:r>
      <w:r w:rsidR="009E2AA9">
        <w:rPr>
          <w:rFonts w:cs="Times New Roman"/>
          <w:szCs w:val="24"/>
        </w:rPr>
        <w:t xml:space="preserve">on an oscilloscope, along with the external trigger output from the HSL-2100. </w:t>
      </w:r>
      <w:r w:rsidR="004C68C2">
        <w:rPr>
          <w:rFonts w:cs="Times New Roman"/>
          <w:szCs w:val="24"/>
        </w:rPr>
        <w:t>A single laser sweep is displayed.</w:t>
      </w:r>
    </w:p>
    <w:p w14:paraId="79297766" w14:textId="77777777" w:rsidR="009E2AA9" w:rsidRDefault="005E237D" w:rsidP="00A721F0">
      <w:pPr>
        <w:keepNext/>
        <w:spacing w:line="480" w:lineRule="auto"/>
        <w:jc w:val="both"/>
      </w:pPr>
      <w:r>
        <w:rPr>
          <w:rFonts w:cs="Times New Roman"/>
          <w:noProof/>
          <w:szCs w:val="24"/>
        </w:rPr>
        <w:lastRenderedPageBreak/>
        <w:drawing>
          <wp:inline distT="0" distB="0" distL="0" distR="0" wp14:anchorId="07154CCF" wp14:editId="2459C1C5">
            <wp:extent cx="5740399" cy="4305300"/>
            <wp:effectExtent l="76200" t="76200" r="127635" b="133350"/>
            <wp:docPr id="12" name="Picture 12" descr="A close up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scilloscope 3.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63763" cy="432282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E06AB8B" w14:textId="76792F9A" w:rsidR="005E237D" w:rsidRPr="009E2AA9" w:rsidRDefault="009E2AA9" w:rsidP="00A721F0">
      <w:pPr>
        <w:pStyle w:val="Caption"/>
        <w:spacing w:line="480" w:lineRule="auto"/>
        <w:jc w:val="both"/>
        <w:rPr>
          <w:rFonts w:cs="Times New Roman"/>
          <w:sz w:val="24"/>
          <w:szCs w:val="24"/>
        </w:rPr>
      </w:pPr>
      <w:bookmarkStart w:id="30" w:name="_Toc532457317"/>
      <w:r w:rsidRPr="009E2AA9">
        <w:rPr>
          <w:sz w:val="24"/>
          <w:szCs w:val="24"/>
        </w:rPr>
        <w:t xml:space="preserve">Figure </w:t>
      </w:r>
      <w:r w:rsidRPr="009E2AA9">
        <w:rPr>
          <w:sz w:val="24"/>
          <w:szCs w:val="24"/>
        </w:rPr>
        <w:fldChar w:fldCharType="begin"/>
      </w:r>
      <w:r w:rsidRPr="009E2AA9">
        <w:rPr>
          <w:sz w:val="24"/>
          <w:szCs w:val="24"/>
        </w:rPr>
        <w:instrText xml:space="preserve"> SEQ Figure \* ARABIC </w:instrText>
      </w:r>
      <w:r w:rsidRPr="009E2AA9">
        <w:rPr>
          <w:sz w:val="24"/>
          <w:szCs w:val="24"/>
        </w:rPr>
        <w:fldChar w:fldCharType="separate"/>
      </w:r>
      <w:r w:rsidR="00A00D22">
        <w:rPr>
          <w:noProof/>
          <w:sz w:val="24"/>
          <w:szCs w:val="24"/>
        </w:rPr>
        <w:t>14</w:t>
      </w:r>
      <w:r w:rsidRPr="009E2AA9">
        <w:rPr>
          <w:sz w:val="24"/>
          <w:szCs w:val="24"/>
        </w:rPr>
        <w:fldChar w:fldCharType="end"/>
      </w:r>
      <w:r w:rsidRPr="009E2AA9">
        <w:rPr>
          <w:sz w:val="24"/>
          <w:szCs w:val="24"/>
        </w:rPr>
        <w:t xml:space="preserve">: Oscilloscope display of </w:t>
      </w:r>
      <w:r w:rsidR="000C322C">
        <w:rPr>
          <w:sz w:val="24"/>
          <w:szCs w:val="24"/>
        </w:rPr>
        <w:t>the power density profile minus the DC terms</w:t>
      </w:r>
      <w:r w:rsidRPr="009E2AA9">
        <w:rPr>
          <w:sz w:val="24"/>
          <w:szCs w:val="24"/>
        </w:rPr>
        <w:t>, as well as external trigger output from the HSL-2100</w:t>
      </w:r>
      <w:r w:rsidR="001B199B">
        <w:rPr>
          <w:sz w:val="24"/>
          <w:szCs w:val="24"/>
        </w:rPr>
        <w:t xml:space="preserve">. One 50 </w:t>
      </w:r>
      <m:oMath>
        <m:r>
          <w:rPr>
            <w:rFonts w:ascii="Cambria Math" w:hAnsi="Cambria Math" w:cs="Times New Roman"/>
            <w:szCs w:val="24"/>
          </w:rPr>
          <m:t>μ</m:t>
        </m:r>
      </m:oMath>
      <w:r w:rsidR="001B199B">
        <w:rPr>
          <w:sz w:val="24"/>
          <w:szCs w:val="24"/>
        </w:rPr>
        <w:t>s pulse width is displayed, with the external trigger of the HSL-2100 and the output from the BPD-200-ST.</w:t>
      </w:r>
      <w:bookmarkEnd w:id="30"/>
    </w:p>
    <w:p w14:paraId="062912A2" w14:textId="5D46F4A9" w:rsidR="009E2AA9" w:rsidRDefault="00F334DA" w:rsidP="00A721F0">
      <w:pPr>
        <w:spacing w:line="480" w:lineRule="auto"/>
        <w:ind w:firstLine="576"/>
        <w:jc w:val="both"/>
        <w:rPr>
          <w:rFonts w:cs="Times New Roman"/>
          <w:szCs w:val="24"/>
        </w:rPr>
      </w:pPr>
      <w:r>
        <w:rPr>
          <w:rFonts w:cs="Times New Roman"/>
          <w:szCs w:val="24"/>
        </w:rPr>
        <w:t>With each sweep, the HSL-2100 emits an external trigger from a coaxial port on the back of the device</w:t>
      </w:r>
      <w:r w:rsidR="00E704B6">
        <w:rPr>
          <w:rFonts w:cs="Times New Roman"/>
          <w:szCs w:val="24"/>
        </w:rPr>
        <w:t xml:space="preserve"> </w:t>
      </w:r>
      <w:sdt>
        <w:sdtPr>
          <w:rPr>
            <w:rFonts w:cs="Times New Roman"/>
            <w:szCs w:val="24"/>
          </w:rPr>
          <w:id w:val="55524694"/>
          <w:citation/>
        </w:sdtPr>
        <w:sdtEndPr/>
        <w:sdtContent>
          <w:r w:rsidR="00E704B6">
            <w:rPr>
              <w:rFonts w:cs="Times New Roman"/>
              <w:szCs w:val="24"/>
            </w:rPr>
            <w:fldChar w:fldCharType="begin"/>
          </w:r>
          <w:r w:rsidR="00E704B6">
            <w:rPr>
              <w:rFonts w:cs="Times New Roman"/>
              <w:szCs w:val="24"/>
            </w:rPr>
            <w:instrText xml:space="preserve"> CITATION San16 \l 1033 </w:instrText>
          </w:r>
          <w:r w:rsidR="00E704B6">
            <w:rPr>
              <w:rFonts w:cs="Times New Roman"/>
              <w:szCs w:val="24"/>
            </w:rPr>
            <w:fldChar w:fldCharType="separate"/>
          </w:r>
          <w:r w:rsidR="00E704B6" w:rsidRPr="00E704B6">
            <w:rPr>
              <w:rFonts w:cs="Times New Roman"/>
              <w:noProof/>
              <w:szCs w:val="24"/>
            </w:rPr>
            <w:t>(Santec Corporation, 2016)</w:t>
          </w:r>
          <w:r w:rsidR="00E704B6">
            <w:rPr>
              <w:rFonts w:cs="Times New Roman"/>
              <w:szCs w:val="24"/>
            </w:rPr>
            <w:fldChar w:fldCharType="end"/>
          </w:r>
        </w:sdtContent>
      </w:sdt>
      <w:r>
        <w:rPr>
          <w:rFonts w:cs="Times New Roman"/>
          <w:szCs w:val="24"/>
        </w:rPr>
        <w:t xml:space="preserve">. The oscilloscope shows how the </w:t>
      </w:r>
      <w:r w:rsidR="000C322C">
        <w:rPr>
          <w:rFonts w:cs="Times New Roman"/>
          <w:szCs w:val="24"/>
        </w:rPr>
        <w:t>power density profile</w:t>
      </w:r>
      <w:r>
        <w:rPr>
          <w:rFonts w:cs="Times New Roman"/>
          <w:szCs w:val="24"/>
        </w:rPr>
        <w:t xml:space="preserve"> overlap</w:t>
      </w:r>
      <w:r w:rsidR="000C322C">
        <w:rPr>
          <w:rFonts w:cs="Times New Roman"/>
          <w:szCs w:val="24"/>
        </w:rPr>
        <w:t>s</w:t>
      </w:r>
      <w:r>
        <w:rPr>
          <w:rFonts w:cs="Times New Roman"/>
          <w:szCs w:val="24"/>
        </w:rPr>
        <w:t xml:space="preserve"> with the trigger signal</w:t>
      </w:r>
      <w:r w:rsidR="000C322C">
        <w:rPr>
          <w:rFonts w:cs="Times New Roman"/>
          <w:szCs w:val="24"/>
        </w:rPr>
        <w:t>; and indicates how the ATS-9462 data acquisition parameters need to be set in software</w:t>
      </w:r>
      <w:r>
        <w:rPr>
          <w:rFonts w:cs="Times New Roman"/>
          <w:szCs w:val="24"/>
        </w:rPr>
        <w:t xml:space="preserve">. The falling edge is used as the zero point. The </w:t>
      </w:r>
      <w:r w:rsidR="000C322C">
        <w:rPr>
          <w:rFonts w:cs="Times New Roman"/>
          <w:szCs w:val="24"/>
        </w:rPr>
        <w:t>power density profile</w:t>
      </w:r>
      <w:r>
        <w:rPr>
          <w:rFonts w:cs="Times New Roman"/>
          <w:szCs w:val="24"/>
        </w:rPr>
        <w:t xml:space="preserve"> starts at approximately -5 </w:t>
      </w:r>
      <w:r w:rsidR="007B042A">
        <w:rPr>
          <w:rFonts w:ascii="Symbol" w:hAnsi="Symbol" w:cs="Times New Roman"/>
          <w:szCs w:val="24"/>
        </w:rPr>
        <w:t></w:t>
      </w:r>
      <w:r>
        <w:rPr>
          <w:rFonts w:cs="Times New Roman"/>
          <w:szCs w:val="24"/>
        </w:rPr>
        <w:t xml:space="preserve">s and continues to +35 </w:t>
      </w:r>
      <w:r w:rsidR="007B042A">
        <w:rPr>
          <w:rFonts w:ascii="Symbol" w:hAnsi="Symbol" w:cs="Times New Roman"/>
          <w:szCs w:val="24"/>
        </w:rPr>
        <w:t></w:t>
      </w:r>
      <w:r>
        <w:rPr>
          <w:rFonts w:cs="Times New Roman"/>
          <w:szCs w:val="24"/>
        </w:rPr>
        <w:t xml:space="preserve">s. </w:t>
      </w:r>
      <w:r w:rsidR="001B199B">
        <w:rPr>
          <w:rFonts w:cs="Times New Roman"/>
          <w:szCs w:val="24"/>
        </w:rPr>
        <w:t>Given the DAQ board sample rate of 2500 samples per sweep, we need to use the following settings:</w:t>
      </w:r>
    </w:p>
    <w:p w14:paraId="47E75EDD" w14:textId="300114F0" w:rsidR="001B199B" w:rsidRDefault="001B199B" w:rsidP="00A721F0">
      <w:pPr>
        <w:pStyle w:val="ListParagraph"/>
        <w:numPr>
          <w:ilvl w:val="0"/>
          <w:numId w:val="49"/>
        </w:numPr>
        <w:spacing w:line="480" w:lineRule="auto"/>
        <w:jc w:val="both"/>
        <w:rPr>
          <w:rFonts w:cs="Times New Roman"/>
          <w:szCs w:val="24"/>
        </w:rPr>
      </w:pPr>
      <w:r>
        <w:rPr>
          <w:rFonts w:cs="Times New Roman"/>
          <w:szCs w:val="24"/>
        </w:rPr>
        <w:lastRenderedPageBreak/>
        <w:t>Pre</w:t>
      </w:r>
      <w:r w:rsidR="000E1241">
        <w:rPr>
          <w:rFonts w:cs="Times New Roman"/>
          <w:szCs w:val="24"/>
        </w:rPr>
        <w:t>-</w:t>
      </w:r>
      <w:r>
        <w:rPr>
          <w:rFonts w:cs="Times New Roman"/>
          <w:szCs w:val="24"/>
        </w:rPr>
        <w:t>trigger samples = 250</w:t>
      </w:r>
    </w:p>
    <w:p w14:paraId="5F8C66D1" w14:textId="235B3FFE" w:rsidR="000E1241" w:rsidRPr="000E1241" w:rsidRDefault="001B199B" w:rsidP="00A721F0">
      <w:pPr>
        <w:pStyle w:val="ListParagraph"/>
        <w:numPr>
          <w:ilvl w:val="0"/>
          <w:numId w:val="49"/>
        </w:numPr>
        <w:spacing w:line="480" w:lineRule="auto"/>
        <w:jc w:val="both"/>
        <w:rPr>
          <w:rFonts w:cs="Times New Roman"/>
          <w:szCs w:val="24"/>
        </w:rPr>
      </w:pPr>
      <w:r>
        <w:rPr>
          <w:rFonts w:cs="Times New Roman"/>
          <w:szCs w:val="24"/>
        </w:rPr>
        <w:t>Post</w:t>
      </w:r>
      <w:r w:rsidR="000E1241">
        <w:rPr>
          <w:rFonts w:cs="Times New Roman"/>
          <w:szCs w:val="24"/>
        </w:rPr>
        <w:t>-</w:t>
      </w:r>
      <w:r>
        <w:rPr>
          <w:rFonts w:cs="Times New Roman"/>
          <w:szCs w:val="24"/>
        </w:rPr>
        <w:t>trigger samples = 1750</w:t>
      </w:r>
    </w:p>
    <w:p w14:paraId="23A4C820" w14:textId="77777777" w:rsidR="00857460" w:rsidRDefault="00857460" w:rsidP="00857460">
      <w:pPr>
        <w:keepNext/>
        <w:spacing w:line="480" w:lineRule="auto"/>
        <w:jc w:val="both"/>
      </w:pPr>
      <w:r>
        <w:rPr>
          <w:rFonts w:cs="Times New Roman"/>
          <w:noProof/>
          <w:szCs w:val="24"/>
        </w:rPr>
        <w:drawing>
          <wp:inline distT="0" distB="0" distL="0" distR="0" wp14:anchorId="0DBE2FDE" wp14:editId="674A3677">
            <wp:extent cx="5943600" cy="3587750"/>
            <wp:effectExtent l="76200" t="76200" r="133350" b="127000"/>
            <wp:docPr id="28" name="Picture 28" descr="A picture containing object,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re and Post Trigger Samples.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587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1615E0" w14:textId="0FEB02E4" w:rsidR="00857460" w:rsidRPr="00857460" w:rsidRDefault="00857460" w:rsidP="00857460">
      <w:pPr>
        <w:pStyle w:val="Caption"/>
        <w:spacing w:line="480" w:lineRule="auto"/>
        <w:jc w:val="both"/>
        <w:rPr>
          <w:rFonts w:cs="Times New Roman"/>
          <w:sz w:val="24"/>
          <w:szCs w:val="24"/>
        </w:rPr>
      </w:pPr>
      <w:bookmarkStart w:id="31" w:name="_Toc532457318"/>
      <w:r w:rsidRPr="00857460">
        <w:rPr>
          <w:sz w:val="24"/>
          <w:szCs w:val="24"/>
        </w:rPr>
        <w:t xml:space="preserve">Figure </w:t>
      </w:r>
      <w:r w:rsidRPr="00857460">
        <w:rPr>
          <w:sz w:val="24"/>
          <w:szCs w:val="24"/>
        </w:rPr>
        <w:fldChar w:fldCharType="begin"/>
      </w:r>
      <w:r w:rsidRPr="00857460">
        <w:rPr>
          <w:sz w:val="24"/>
          <w:szCs w:val="24"/>
        </w:rPr>
        <w:instrText xml:space="preserve"> SEQ Figure \* ARABIC </w:instrText>
      </w:r>
      <w:r w:rsidRPr="00857460">
        <w:rPr>
          <w:sz w:val="24"/>
          <w:szCs w:val="24"/>
        </w:rPr>
        <w:fldChar w:fldCharType="separate"/>
      </w:r>
      <w:r w:rsidR="00A00D22">
        <w:rPr>
          <w:noProof/>
          <w:sz w:val="24"/>
          <w:szCs w:val="24"/>
        </w:rPr>
        <w:t>15</w:t>
      </w:r>
      <w:r w:rsidRPr="00857460">
        <w:rPr>
          <w:sz w:val="24"/>
          <w:szCs w:val="24"/>
        </w:rPr>
        <w:fldChar w:fldCharType="end"/>
      </w:r>
      <w:r w:rsidRPr="00857460">
        <w:rPr>
          <w:sz w:val="24"/>
          <w:szCs w:val="24"/>
        </w:rPr>
        <w:t>: Illustration of the signal in Figure 14, with pre and post trigger samples</w:t>
      </w:r>
      <w:r w:rsidR="00721B5D">
        <w:rPr>
          <w:sz w:val="24"/>
          <w:szCs w:val="24"/>
        </w:rPr>
        <w:t xml:space="preserve"> shown</w:t>
      </w:r>
      <w:r w:rsidRPr="00857460">
        <w:rPr>
          <w:sz w:val="24"/>
          <w:szCs w:val="24"/>
        </w:rPr>
        <w:t>.</w:t>
      </w:r>
      <w:bookmarkEnd w:id="31"/>
    </w:p>
    <w:p w14:paraId="203E3292" w14:textId="49479F87" w:rsidR="000E1241" w:rsidRDefault="008D4BD9" w:rsidP="00857460">
      <w:pPr>
        <w:spacing w:line="480" w:lineRule="auto"/>
        <w:ind w:firstLine="576"/>
        <w:jc w:val="both"/>
        <w:rPr>
          <w:rFonts w:cs="Times New Roman"/>
          <w:szCs w:val="24"/>
        </w:rPr>
      </w:pPr>
      <w:r w:rsidRPr="00B271E5">
        <w:rPr>
          <w:rFonts w:cs="Times New Roman"/>
          <w:szCs w:val="24"/>
        </w:rPr>
        <w:t>I</w:t>
      </w:r>
      <w:r w:rsidR="003D48DA" w:rsidRPr="00B271E5">
        <w:rPr>
          <w:rFonts w:cs="Times New Roman"/>
          <w:szCs w:val="24"/>
        </w:rPr>
        <w:t xml:space="preserve">t is necessary to perform Fast Fourier Transforms (FFTs) </w:t>
      </w:r>
      <w:r w:rsidR="0049508A" w:rsidRPr="00B271E5">
        <w:rPr>
          <w:rFonts w:cs="Times New Roman"/>
          <w:szCs w:val="24"/>
        </w:rPr>
        <w:t>on the data as it’s acquired</w:t>
      </w:r>
      <w:r w:rsidR="003D48DA" w:rsidRPr="00B271E5">
        <w:rPr>
          <w:rFonts w:cs="Times New Roman"/>
          <w:szCs w:val="24"/>
        </w:rPr>
        <w:t xml:space="preserve">. The number of data points must be a power of 2, </w:t>
      </w:r>
      <w:r w:rsidR="000E1241">
        <w:rPr>
          <w:rFonts w:cs="Times New Roman"/>
          <w:szCs w:val="24"/>
        </w:rPr>
        <w:t>meaning we need to pad the data with 48 zeroes to bring the total number of pre FFT data points to 2048 (2^11)</w:t>
      </w:r>
      <w:r w:rsidR="00AA1573">
        <w:rPr>
          <w:rFonts w:cs="Times New Roman"/>
          <w:szCs w:val="24"/>
        </w:rPr>
        <w:t xml:space="preserve"> </w:t>
      </w:r>
      <w:sdt>
        <w:sdtPr>
          <w:rPr>
            <w:rFonts w:cs="Times New Roman"/>
            <w:szCs w:val="24"/>
          </w:rPr>
          <w:id w:val="-1305770374"/>
          <w:citation/>
        </w:sdtPr>
        <w:sdtEndPr/>
        <w:sdtContent>
          <w:r w:rsidR="00AA1573">
            <w:rPr>
              <w:rFonts w:cs="Times New Roman"/>
              <w:szCs w:val="24"/>
            </w:rPr>
            <w:fldChar w:fldCharType="begin"/>
          </w:r>
          <w:r w:rsidR="00AA1573">
            <w:rPr>
              <w:rFonts w:cs="Times New Roman"/>
              <w:szCs w:val="24"/>
            </w:rPr>
            <w:instrText xml:space="preserve"> CITATION Ala18 \l 1033 </w:instrText>
          </w:r>
          <w:r w:rsidR="00AA1573">
            <w:rPr>
              <w:rFonts w:cs="Times New Roman"/>
              <w:szCs w:val="24"/>
            </w:rPr>
            <w:fldChar w:fldCharType="separate"/>
          </w:r>
          <w:r w:rsidR="00AA1573" w:rsidRPr="00AA1573">
            <w:rPr>
              <w:rFonts w:cs="Times New Roman"/>
              <w:noProof/>
              <w:szCs w:val="24"/>
            </w:rPr>
            <w:t>(AlazarTech, 2018)</w:t>
          </w:r>
          <w:r w:rsidR="00AA1573">
            <w:rPr>
              <w:rFonts w:cs="Times New Roman"/>
              <w:szCs w:val="24"/>
            </w:rPr>
            <w:fldChar w:fldCharType="end"/>
          </w:r>
        </w:sdtContent>
      </w:sdt>
      <w:r w:rsidR="00071812">
        <w:rPr>
          <w:rFonts w:cs="Times New Roman"/>
          <w:szCs w:val="24"/>
        </w:rPr>
        <w:t xml:space="preserve"> </w:t>
      </w:r>
      <w:sdt>
        <w:sdtPr>
          <w:rPr>
            <w:rFonts w:cs="Times New Roman"/>
            <w:szCs w:val="24"/>
          </w:rPr>
          <w:id w:val="1772513042"/>
          <w:citation/>
        </w:sdtPr>
        <w:sdtEndPr/>
        <w:sdtContent>
          <w:r w:rsidR="00071812">
            <w:rPr>
              <w:rFonts w:cs="Times New Roman"/>
              <w:szCs w:val="24"/>
            </w:rPr>
            <w:fldChar w:fldCharType="begin"/>
          </w:r>
          <w:r w:rsidR="00071812">
            <w:rPr>
              <w:rFonts w:cs="Times New Roman"/>
              <w:szCs w:val="24"/>
            </w:rPr>
            <w:instrText xml:space="preserve"> CITATION Ste97 \l 1033 </w:instrText>
          </w:r>
          <w:r w:rsidR="00071812">
            <w:rPr>
              <w:rFonts w:cs="Times New Roman"/>
              <w:szCs w:val="24"/>
            </w:rPr>
            <w:fldChar w:fldCharType="separate"/>
          </w:r>
          <w:r w:rsidR="00071812" w:rsidRPr="00071812">
            <w:rPr>
              <w:rFonts w:cs="Times New Roman"/>
              <w:noProof/>
              <w:szCs w:val="24"/>
            </w:rPr>
            <w:t>(Steven W Smith, 1997)</w:t>
          </w:r>
          <w:r w:rsidR="00071812">
            <w:rPr>
              <w:rFonts w:cs="Times New Roman"/>
              <w:szCs w:val="24"/>
            </w:rPr>
            <w:fldChar w:fldCharType="end"/>
          </w:r>
        </w:sdtContent>
      </w:sdt>
      <w:r w:rsidR="000E1241">
        <w:rPr>
          <w:rFonts w:cs="Times New Roman"/>
          <w:szCs w:val="24"/>
        </w:rPr>
        <w:t xml:space="preserve">. </w:t>
      </w:r>
      <w:r w:rsidR="0030339F">
        <w:rPr>
          <w:rFonts w:cs="Times New Roman"/>
          <w:szCs w:val="24"/>
        </w:rPr>
        <w:t xml:space="preserve">This is above the required minimum of 1646 pre FFT data points calculated in </w:t>
      </w:r>
      <w:r w:rsidR="00C31CEE">
        <w:rPr>
          <w:rFonts w:cs="Times New Roman"/>
          <w:szCs w:val="24"/>
        </w:rPr>
        <w:t>S</w:t>
      </w:r>
      <w:r w:rsidR="0030339F">
        <w:rPr>
          <w:rFonts w:cs="Times New Roman"/>
          <w:szCs w:val="24"/>
        </w:rPr>
        <w:t xml:space="preserve">ection 4.1. </w:t>
      </w:r>
      <w:r w:rsidR="00FD7E1E">
        <w:rPr>
          <w:rFonts w:cs="Times New Roman"/>
          <w:szCs w:val="24"/>
        </w:rPr>
        <w:t xml:space="preserve">With the increase in the number of data points gathered our imaging depth </w:t>
      </w:r>
      <w:r w:rsidR="00D16AEB">
        <w:rPr>
          <w:rFonts w:cs="Times New Roman"/>
          <w:szCs w:val="24"/>
        </w:rPr>
        <w:t>is approximately 4</w:t>
      </w:r>
      <w:r w:rsidR="00977E2A">
        <w:rPr>
          <w:rFonts w:cs="Times New Roman"/>
          <w:szCs w:val="24"/>
        </w:rPr>
        <w:t xml:space="preserve"> </w:t>
      </w:r>
      <w:r w:rsidR="00D16AEB">
        <w:rPr>
          <w:rFonts w:cs="Times New Roman"/>
          <w:szCs w:val="24"/>
        </w:rPr>
        <w:t>mm instead of the required 3</w:t>
      </w:r>
      <w:r w:rsidR="00977E2A">
        <w:rPr>
          <w:rFonts w:cs="Times New Roman"/>
          <w:szCs w:val="24"/>
        </w:rPr>
        <w:t xml:space="preserve"> mm, but </w:t>
      </w:r>
      <w:r w:rsidR="00615085">
        <w:rPr>
          <w:rFonts w:cs="Times New Roman"/>
          <w:szCs w:val="24"/>
        </w:rPr>
        <w:t xml:space="preserve">beyond 3 mm </w:t>
      </w:r>
      <w:r w:rsidR="00977E2A">
        <w:rPr>
          <w:rFonts w:cs="Times New Roman"/>
          <w:szCs w:val="24"/>
        </w:rPr>
        <w:t xml:space="preserve">the signal is extremely low. </w:t>
      </w:r>
    </w:p>
    <w:p w14:paraId="06BC18AE" w14:textId="5C5CE954" w:rsidR="00096488" w:rsidRPr="00B271E5" w:rsidRDefault="000E1241" w:rsidP="00A721F0">
      <w:pPr>
        <w:spacing w:line="480" w:lineRule="auto"/>
        <w:ind w:firstLine="576"/>
        <w:jc w:val="both"/>
        <w:rPr>
          <w:rFonts w:cs="Times New Roman"/>
          <w:szCs w:val="24"/>
        </w:rPr>
      </w:pPr>
      <w:r>
        <w:rPr>
          <w:rFonts w:cs="Times New Roman"/>
          <w:szCs w:val="24"/>
        </w:rPr>
        <w:t>T</w:t>
      </w:r>
      <w:r w:rsidR="0025411F" w:rsidRPr="00B271E5">
        <w:rPr>
          <w:rFonts w:cs="Times New Roman"/>
          <w:szCs w:val="24"/>
        </w:rPr>
        <w:t>he computer</w:t>
      </w:r>
      <w:r>
        <w:rPr>
          <w:rFonts w:cs="Times New Roman"/>
          <w:szCs w:val="24"/>
        </w:rPr>
        <w:t>’s</w:t>
      </w:r>
      <w:r w:rsidR="0025411F" w:rsidRPr="00B271E5">
        <w:rPr>
          <w:rFonts w:cs="Times New Roman"/>
          <w:szCs w:val="24"/>
        </w:rPr>
        <w:t xml:space="preserve"> hardware must be capable of performing these calculations. </w:t>
      </w:r>
      <w:r w:rsidR="0049508A" w:rsidRPr="00B271E5">
        <w:rPr>
          <w:rFonts w:cs="Times New Roman"/>
          <w:szCs w:val="24"/>
        </w:rPr>
        <w:t>B</w:t>
      </w:r>
      <w:r w:rsidR="00C566FD" w:rsidRPr="00B271E5">
        <w:rPr>
          <w:rFonts w:cs="Times New Roman"/>
          <w:szCs w:val="24"/>
        </w:rPr>
        <w:t xml:space="preserve">ased on recommendations from AlazarTech, </w:t>
      </w:r>
      <w:r w:rsidR="0049508A" w:rsidRPr="00B271E5">
        <w:rPr>
          <w:rFonts w:cs="Times New Roman"/>
          <w:szCs w:val="24"/>
        </w:rPr>
        <w:t xml:space="preserve">the following computer </w:t>
      </w:r>
      <w:r w:rsidR="00C566FD" w:rsidRPr="00B271E5">
        <w:rPr>
          <w:rFonts w:cs="Times New Roman"/>
          <w:szCs w:val="24"/>
        </w:rPr>
        <w:t>was procured:</w:t>
      </w:r>
    </w:p>
    <w:p w14:paraId="4932076D" w14:textId="77777777" w:rsidR="008D5B80" w:rsidRDefault="00C566FD" w:rsidP="00A721F0">
      <w:pPr>
        <w:keepNext/>
        <w:spacing w:line="480" w:lineRule="auto"/>
        <w:jc w:val="both"/>
      </w:pPr>
      <w:r w:rsidRPr="00B271E5">
        <w:rPr>
          <w:rFonts w:cs="Times New Roman"/>
          <w:noProof/>
          <w:szCs w:val="24"/>
        </w:rPr>
        <w:lastRenderedPageBreak/>
        <w:drawing>
          <wp:inline distT="0" distB="0" distL="0" distR="0" wp14:anchorId="3D1220FE" wp14:editId="3BB4F2D5">
            <wp:extent cx="5591955" cy="3534268"/>
            <wp:effectExtent l="76200" t="76200" r="142240" b="142875"/>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uter specs.PNG"/>
                    <pic:cNvPicPr/>
                  </pic:nvPicPr>
                  <pic:blipFill>
                    <a:blip r:embed="rId23">
                      <a:extLst>
                        <a:ext uri="{28A0092B-C50C-407E-A947-70E740481C1C}">
                          <a14:useLocalDpi xmlns:a14="http://schemas.microsoft.com/office/drawing/2010/main" val="0"/>
                        </a:ext>
                      </a:extLst>
                    </a:blip>
                    <a:stretch>
                      <a:fillRect/>
                    </a:stretch>
                  </pic:blipFill>
                  <pic:spPr>
                    <a:xfrm>
                      <a:off x="0" y="0"/>
                      <a:ext cx="5591955" cy="3534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28502B5" w14:textId="61229EF2" w:rsidR="00C566FD" w:rsidRPr="004A5F4D" w:rsidRDefault="008D5B80" w:rsidP="00A721F0">
      <w:pPr>
        <w:pStyle w:val="Caption"/>
        <w:spacing w:line="480" w:lineRule="auto"/>
        <w:jc w:val="both"/>
        <w:rPr>
          <w:rFonts w:cs="Times New Roman"/>
          <w:sz w:val="24"/>
          <w:szCs w:val="24"/>
        </w:rPr>
      </w:pPr>
      <w:bookmarkStart w:id="32" w:name="_Toc532457319"/>
      <w:r w:rsidRPr="004A5F4D">
        <w:rPr>
          <w:sz w:val="24"/>
          <w:szCs w:val="24"/>
        </w:rPr>
        <w:t xml:space="preserve">Figure </w:t>
      </w:r>
      <w:r w:rsidRPr="004A5F4D">
        <w:rPr>
          <w:sz w:val="24"/>
          <w:szCs w:val="24"/>
        </w:rPr>
        <w:fldChar w:fldCharType="begin"/>
      </w:r>
      <w:r w:rsidRPr="004A5F4D">
        <w:rPr>
          <w:sz w:val="24"/>
          <w:szCs w:val="24"/>
        </w:rPr>
        <w:instrText xml:space="preserve"> SEQ Figure \* ARABIC </w:instrText>
      </w:r>
      <w:r w:rsidRPr="004A5F4D">
        <w:rPr>
          <w:sz w:val="24"/>
          <w:szCs w:val="24"/>
        </w:rPr>
        <w:fldChar w:fldCharType="separate"/>
      </w:r>
      <w:r w:rsidR="00A00D22">
        <w:rPr>
          <w:noProof/>
          <w:sz w:val="24"/>
          <w:szCs w:val="24"/>
        </w:rPr>
        <w:t>16</w:t>
      </w:r>
      <w:r w:rsidRPr="004A5F4D">
        <w:rPr>
          <w:sz w:val="24"/>
          <w:szCs w:val="24"/>
        </w:rPr>
        <w:fldChar w:fldCharType="end"/>
      </w:r>
      <w:r w:rsidRPr="004A5F4D">
        <w:rPr>
          <w:sz w:val="24"/>
          <w:szCs w:val="24"/>
        </w:rPr>
        <w:t>: Computer Specifications</w:t>
      </w:r>
      <w:bookmarkEnd w:id="32"/>
    </w:p>
    <w:p w14:paraId="63EDFD98" w14:textId="5D594A2E" w:rsidR="00BB2B30" w:rsidRDefault="000E2DBF" w:rsidP="00A721F0">
      <w:pPr>
        <w:spacing w:line="480" w:lineRule="auto"/>
        <w:ind w:firstLine="576"/>
        <w:jc w:val="both"/>
        <w:rPr>
          <w:rFonts w:cs="Times New Roman"/>
          <w:szCs w:val="24"/>
        </w:rPr>
      </w:pPr>
      <w:r>
        <w:rPr>
          <w:rFonts w:cs="Times New Roman"/>
          <w:szCs w:val="24"/>
        </w:rPr>
        <w:t xml:space="preserve">This computer system has the necessary hardware, and bandwidth between the GPU, DAQ board, and onboard memory, to perform high resolution OCT imaging in real time </w:t>
      </w:r>
      <w:sdt>
        <w:sdtPr>
          <w:rPr>
            <w:rFonts w:cs="Times New Roman"/>
            <w:szCs w:val="24"/>
          </w:rPr>
          <w:id w:val="-61800473"/>
          <w:citation/>
        </w:sdtPr>
        <w:sdtEndPr/>
        <w:sdtContent>
          <w:r>
            <w:rPr>
              <w:rFonts w:cs="Times New Roman"/>
              <w:szCs w:val="24"/>
            </w:rPr>
            <w:fldChar w:fldCharType="begin"/>
          </w:r>
          <w:r>
            <w:rPr>
              <w:rFonts w:cs="Times New Roman"/>
              <w:szCs w:val="24"/>
            </w:rPr>
            <w:instrText xml:space="preserve"> CITATION Int18 \l 1033 </w:instrText>
          </w:r>
          <w:r>
            <w:rPr>
              <w:rFonts w:cs="Times New Roman"/>
              <w:szCs w:val="24"/>
            </w:rPr>
            <w:fldChar w:fldCharType="separate"/>
          </w:r>
          <w:r w:rsidRPr="000E2DBF">
            <w:rPr>
              <w:rFonts w:cs="Times New Roman"/>
              <w:noProof/>
              <w:szCs w:val="24"/>
            </w:rPr>
            <w:t>(Intel, 2018)</w:t>
          </w:r>
          <w:r>
            <w:rPr>
              <w:rFonts w:cs="Times New Roman"/>
              <w:szCs w:val="24"/>
            </w:rPr>
            <w:fldChar w:fldCharType="end"/>
          </w:r>
        </w:sdtContent>
      </w:sdt>
      <w:r>
        <w:rPr>
          <w:rFonts w:cs="Times New Roman"/>
          <w:szCs w:val="24"/>
        </w:rPr>
        <w:t xml:space="preserve"> </w:t>
      </w:r>
      <w:sdt>
        <w:sdtPr>
          <w:rPr>
            <w:rFonts w:cs="Times New Roman"/>
            <w:szCs w:val="24"/>
          </w:rPr>
          <w:id w:val="-222374307"/>
          <w:citation/>
        </w:sdtPr>
        <w:sdtEndPr/>
        <w:sdtContent>
          <w:r>
            <w:rPr>
              <w:rFonts w:cs="Times New Roman"/>
              <w:szCs w:val="24"/>
            </w:rPr>
            <w:fldChar w:fldCharType="begin"/>
          </w:r>
          <w:r>
            <w:rPr>
              <w:rFonts w:cs="Times New Roman"/>
              <w:szCs w:val="24"/>
            </w:rPr>
            <w:instrText xml:space="preserve"> CITATION AMD18 \l 1033 </w:instrText>
          </w:r>
          <w:r>
            <w:rPr>
              <w:rFonts w:cs="Times New Roman"/>
              <w:szCs w:val="24"/>
            </w:rPr>
            <w:fldChar w:fldCharType="separate"/>
          </w:r>
          <w:r w:rsidRPr="000E2DBF">
            <w:rPr>
              <w:rFonts w:cs="Times New Roman"/>
              <w:noProof/>
              <w:szCs w:val="24"/>
            </w:rPr>
            <w:t>(AMD, 2018)</w:t>
          </w:r>
          <w:r>
            <w:rPr>
              <w:rFonts w:cs="Times New Roman"/>
              <w:szCs w:val="24"/>
            </w:rPr>
            <w:fldChar w:fldCharType="end"/>
          </w:r>
        </w:sdtContent>
      </w:sdt>
      <w:r>
        <w:rPr>
          <w:rFonts w:cs="Times New Roman"/>
          <w:szCs w:val="24"/>
        </w:rPr>
        <w:t xml:space="preserve">. </w:t>
      </w:r>
      <w:r w:rsidR="00C566FD" w:rsidRPr="00B271E5">
        <w:rPr>
          <w:rFonts w:cs="Times New Roman"/>
          <w:szCs w:val="24"/>
        </w:rPr>
        <w:t>Not listed is the ATS</w:t>
      </w:r>
      <w:r w:rsidR="00FA2EFF">
        <w:rPr>
          <w:rFonts w:cs="Times New Roman"/>
          <w:szCs w:val="24"/>
        </w:rPr>
        <w:t>-</w:t>
      </w:r>
      <w:r w:rsidR="00C566FD" w:rsidRPr="00B271E5">
        <w:rPr>
          <w:rFonts w:cs="Times New Roman"/>
          <w:szCs w:val="24"/>
        </w:rPr>
        <w:t>9462 board itself, as well as the accompanying AMD WX7100 GPU, which w</w:t>
      </w:r>
      <w:r w:rsidR="0049508A" w:rsidRPr="00B271E5">
        <w:rPr>
          <w:rFonts w:cs="Times New Roman"/>
          <w:szCs w:val="24"/>
        </w:rPr>
        <w:t>ere</w:t>
      </w:r>
      <w:r w:rsidR="00C566FD" w:rsidRPr="00B271E5">
        <w:rPr>
          <w:rFonts w:cs="Times New Roman"/>
          <w:szCs w:val="24"/>
        </w:rPr>
        <w:t xml:space="preserve"> purchased separately. </w:t>
      </w:r>
      <w:r w:rsidR="00C9683E" w:rsidRPr="00B271E5">
        <w:rPr>
          <w:rFonts w:cs="Times New Roman"/>
          <w:szCs w:val="24"/>
        </w:rPr>
        <w:t>The GPU is inserted into the PCIe x 16 slot on the motherboard, and the ATS</w:t>
      </w:r>
      <w:r w:rsidR="00FA2EFF">
        <w:rPr>
          <w:rFonts w:cs="Times New Roman"/>
          <w:szCs w:val="24"/>
        </w:rPr>
        <w:t>-</w:t>
      </w:r>
      <w:r w:rsidR="00C9683E" w:rsidRPr="00B271E5">
        <w:rPr>
          <w:rFonts w:cs="Times New Roman"/>
          <w:szCs w:val="24"/>
        </w:rPr>
        <w:t xml:space="preserve">9462 is inserted in the </w:t>
      </w:r>
      <w:r w:rsidR="00BB2B30" w:rsidRPr="00B271E5">
        <w:rPr>
          <w:rFonts w:cs="Times New Roman"/>
          <w:szCs w:val="24"/>
        </w:rPr>
        <w:t xml:space="preserve">PCIe x 4 slot. </w:t>
      </w:r>
    </w:p>
    <w:p w14:paraId="1F9FDCD4" w14:textId="24EA3938" w:rsidR="00E20D23" w:rsidRDefault="00E20D23" w:rsidP="00A721F0">
      <w:pPr>
        <w:spacing w:line="480" w:lineRule="auto"/>
        <w:ind w:firstLine="576"/>
        <w:jc w:val="both"/>
        <w:rPr>
          <w:rFonts w:cs="Times New Roman"/>
          <w:szCs w:val="24"/>
        </w:rPr>
      </w:pPr>
      <w:r>
        <w:rPr>
          <w:rFonts w:cs="Times New Roman"/>
          <w:szCs w:val="24"/>
        </w:rPr>
        <w:t xml:space="preserve">Finally, the coaxial cables from the BPD-200-ST and the external trigger from the back of the HSL-2100 need to be connected to the ATS-9462 in the Channel A and External Trigger coaxial ports. </w:t>
      </w:r>
    </w:p>
    <w:p w14:paraId="64A5B20F" w14:textId="77777777" w:rsidR="00E20D23" w:rsidRDefault="00E20D23" w:rsidP="00100EE1">
      <w:pPr>
        <w:keepNext/>
        <w:spacing w:line="480" w:lineRule="auto"/>
        <w:jc w:val="center"/>
      </w:pPr>
      <w:r>
        <w:rPr>
          <w:rFonts w:cs="Times New Roman"/>
          <w:noProof/>
          <w:szCs w:val="24"/>
        </w:rPr>
        <w:lastRenderedPageBreak/>
        <w:drawing>
          <wp:inline distT="0" distB="0" distL="0" distR="0" wp14:anchorId="5F7653D9" wp14:editId="30C0AEC6">
            <wp:extent cx="4171212" cy="3128409"/>
            <wp:effectExtent l="83185" t="69215" r="141605" b="141605"/>
            <wp:docPr id="17" name="Picture 17" descr="A picture containing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20181121_18511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179948" cy="31349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8A1DBA8" w14:textId="4741C6F1" w:rsidR="00E20D23" w:rsidRPr="00E20D23" w:rsidRDefault="00E20D23" w:rsidP="00A721F0">
      <w:pPr>
        <w:pStyle w:val="Caption"/>
        <w:spacing w:line="480" w:lineRule="auto"/>
        <w:jc w:val="both"/>
        <w:rPr>
          <w:rFonts w:cs="Times New Roman"/>
          <w:sz w:val="24"/>
          <w:szCs w:val="24"/>
        </w:rPr>
      </w:pPr>
      <w:bookmarkStart w:id="33" w:name="_Toc532457320"/>
      <w:r w:rsidRPr="00E20D23">
        <w:rPr>
          <w:sz w:val="24"/>
          <w:szCs w:val="24"/>
        </w:rPr>
        <w:t xml:space="preserve">Figure </w:t>
      </w:r>
      <w:r w:rsidRPr="00E20D23">
        <w:rPr>
          <w:sz w:val="24"/>
          <w:szCs w:val="24"/>
        </w:rPr>
        <w:fldChar w:fldCharType="begin"/>
      </w:r>
      <w:r w:rsidRPr="00E20D23">
        <w:rPr>
          <w:sz w:val="24"/>
          <w:szCs w:val="24"/>
        </w:rPr>
        <w:instrText xml:space="preserve"> SEQ Figure \* ARABIC </w:instrText>
      </w:r>
      <w:r w:rsidRPr="00E20D23">
        <w:rPr>
          <w:sz w:val="24"/>
          <w:szCs w:val="24"/>
        </w:rPr>
        <w:fldChar w:fldCharType="separate"/>
      </w:r>
      <w:r w:rsidR="00A00D22">
        <w:rPr>
          <w:noProof/>
          <w:sz w:val="24"/>
          <w:szCs w:val="24"/>
        </w:rPr>
        <w:t>17</w:t>
      </w:r>
      <w:r w:rsidRPr="00E20D23">
        <w:rPr>
          <w:sz w:val="24"/>
          <w:szCs w:val="24"/>
        </w:rPr>
        <w:fldChar w:fldCharType="end"/>
      </w:r>
      <w:r w:rsidRPr="00E20D23">
        <w:rPr>
          <w:sz w:val="24"/>
          <w:szCs w:val="24"/>
        </w:rPr>
        <w:t>: Data and external trigger cables (from the BPD-200-ST and HSL-2100 respectively) connected to the ATS-9462 DAQ board</w:t>
      </w:r>
      <w:bookmarkEnd w:id="33"/>
    </w:p>
    <w:p w14:paraId="3F7B0F18" w14:textId="08BB7070" w:rsidR="00D93FDB" w:rsidRPr="00B271E5" w:rsidRDefault="00D93FDB" w:rsidP="00A721F0">
      <w:pPr>
        <w:pStyle w:val="Heading4"/>
        <w:spacing w:line="480" w:lineRule="auto"/>
        <w:jc w:val="both"/>
        <w:rPr>
          <w:rFonts w:cs="Times New Roman"/>
        </w:rPr>
      </w:pPr>
      <w:bookmarkStart w:id="34" w:name="_Toc532383484"/>
      <w:r w:rsidRPr="00B271E5">
        <w:rPr>
          <w:rFonts w:cs="Times New Roman"/>
        </w:rPr>
        <w:t>Software Implementation</w:t>
      </w:r>
      <w:bookmarkEnd w:id="34"/>
    </w:p>
    <w:p w14:paraId="570ADDF9" w14:textId="78C1E4FF" w:rsidR="008B4276" w:rsidRPr="00B271E5" w:rsidRDefault="00EC5202" w:rsidP="00A721F0">
      <w:pPr>
        <w:spacing w:line="480" w:lineRule="auto"/>
        <w:ind w:firstLine="360"/>
        <w:jc w:val="both"/>
        <w:rPr>
          <w:rFonts w:cs="Times New Roman"/>
          <w:szCs w:val="24"/>
        </w:rPr>
      </w:pPr>
      <w:r w:rsidRPr="00B271E5">
        <w:rPr>
          <w:rFonts w:cs="Times New Roman"/>
          <w:szCs w:val="24"/>
        </w:rPr>
        <w:t xml:space="preserve">AlazarTech </w:t>
      </w:r>
      <w:r w:rsidR="002C219E">
        <w:rPr>
          <w:rFonts w:cs="Times New Roman"/>
          <w:szCs w:val="24"/>
        </w:rPr>
        <w:t>provides th</w:t>
      </w:r>
      <w:r w:rsidRPr="00B271E5">
        <w:rPr>
          <w:rFonts w:cs="Times New Roman"/>
          <w:szCs w:val="24"/>
        </w:rPr>
        <w:t xml:space="preserve">e ATS-GMA-OCT library for </w:t>
      </w:r>
      <w:r w:rsidR="002C219E">
        <w:rPr>
          <w:rFonts w:cs="Times New Roman"/>
          <w:szCs w:val="24"/>
        </w:rPr>
        <w:t>performing</w:t>
      </w:r>
      <w:r w:rsidRPr="00B271E5">
        <w:rPr>
          <w:rFonts w:cs="Times New Roman"/>
          <w:szCs w:val="24"/>
        </w:rPr>
        <w:t xml:space="preserve"> OCT </w:t>
      </w:r>
      <w:r w:rsidR="002C219E">
        <w:rPr>
          <w:rFonts w:cs="Times New Roman"/>
          <w:szCs w:val="24"/>
        </w:rPr>
        <w:t>data processing in real time</w:t>
      </w:r>
      <w:r w:rsidRPr="00B271E5">
        <w:rPr>
          <w:rFonts w:cs="Times New Roman"/>
          <w:szCs w:val="24"/>
        </w:rPr>
        <w:t xml:space="preserve">. </w:t>
      </w:r>
      <w:r w:rsidR="00FD65D1">
        <w:rPr>
          <w:rFonts w:cs="Times New Roman"/>
          <w:szCs w:val="24"/>
        </w:rPr>
        <w:t>4 buffers are set, together forming what is effectively a</w:t>
      </w:r>
      <w:r w:rsidR="008B4276">
        <w:rPr>
          <w:rFonts w:cs="Times New Roman"/>
          <w:szCs w:val="24"/>
        </w:rPr>
        <w:t xml:space="preserve"> circular buffer, which follows these steps</w:t>
      </w:r>
      <w:r w:rsidR="008B4276" w:rsidRPr="00B271E5">
        <w:rPr>
          <w:rFonts w:cs="Times New Roman"/>
          <w:szCs w:val="24"/>
        </w:rPr>
        <w:t>:</w:t>
      </w:r>
    </w:p>
    <w:p w14:paraId="39835537" w14:textId="143B41B2" w:rsidR="008E6B14" w:rsidRDefault="008B4276" w:rsidP="00A721F0">
      <w:pPr>
        <w:pStyle w:val="ListParagraph"/>
        <w:numPr>
          <w:ilvl w:val="0"/>
          <w:numId w:val="36"/>
        </w:numPr>
        <w:spacing w:line="480" w:lineRule="auto"/>
        <w:jc w:val="both"/>
        <w:rPr>
          <w:rFonts w:cs="Times New Roman"/>
          <w:szCs w:val="24"/>
        </w:rPr>
      </w:pPr>
      <w:r w:rsidRPr="00B271E5">
        <w:rPr>
          <w:rFonts w:cs="Times New Roman"/>
          <w:szCs w:val="24"/>
        </w:rPr>
        <w:t>Data is acquired by the ATS</w:t>
      </w:r>
      <w:r w:rsidR="00FA2EFF">
        <w:rPr>
          <w:rFonts w:cs="Times New Roman"/>
          <w:szCs w:val="24"/>
        </w:rPr>
        <w:t>-</w:t>
      </w:r>
      <w:r w:rsidRPr="00B271E5">
        <w:rPr>
          <w:rFonts w:cs="Times New Roman"/>
          <w:szCs w:val="24"/>
        </w:rPr>
        <w:t>9462 board and is stored in an onboard buffer.</w:t>
      </w:r>
      <w:r w:rsidR="00F85FA3">
        <w:rPr>
          <w:rFonts w:cs="Times New Roman"/>
          <w:szCs w:val="24"/>
        </w:rPr>
        <w:t xml:space="preserve"> </w:t>
      </w:r>
    </w:p>
    <w:p w14:paraId="0F9FD7E4" w14:textId="103E1E09" w:rsidR="008E6B14" w:rsidRDefault="008E6B14" w:rsidP="00A721F0">
      <w:pPr>
        <w:pStyle w:val="ListParagraph"/>
        <w:numPr>
          <w:ilvl w:val="1"/>
          <w:numId w:val="36"/>
        </w:numPr>
        <w:spacing w:line="480" w:lineRule="auto"/>
        <w:jc w:val="both"/>
        <w:rPr>
          <w:rFonts w:cs="Times New Roman"/>
          <w:szCs w:val="24"/>
        </w:rPr>
      </w:pPr>
      <w:r>
        <w:rPr>
          <w:rFonts w:cs="Times New Roman"/>
          <w:szCs w:val="24"/>
        </w:rPr>
        <w:t>Acquisition time per buffer = 0.04 seconds</w:t>
      </w:r>
    </w:p>
    <w:p w14:paraId="3D77D5B3" w14:textId="551C7268" w:rsidR="00544503" w:rsidRPr="00FA2EFF" w:rsidRDefault="008E6B14" w:rsidP="00A721F0">
      <w:pPr>
        <w:pStyle w:val="ListParagraph"/>
        <w:numPr>
          <w:ilvl w:val="1"/>
          <w:numId w:val="36"/>
        </w:numPr>
        <w:spacing w:line="480" w:lineRule="auto"/>
        <w:jc w:val="both"/>
        <w:rPr>
          <w:rFonts w:cs="Times New Roman"/>
          <w:szCs w:val="24"/>
        </w:rPr>
      </w:pPr>
      <w:r>
        <w:rPr>
          <w:rFonts w:cs="Times New Roman"/>
          <w:szCs w:val="24"/>
        </w:rPr>
        <w:t>A-Scans acquired per buffer = 800</w:t>
      </w:r>
    </w:p>
    <w:p w14:paraId="48E304FB" w14:textId="77777777" w:rsidR="00E60E09" w:rsidRDefault="00351EA1" w:rsidP="00A721F0">
      <w:pPr>
        <w:pStyle w:val="ListParagraph"/>
        <w:numPr>
          <w:ilvl w:val="0"/>
          <w:numId w:val="36"/>
        </w:numPr>
        <w:spacing w:line="480" w:lineRule="auto"/>
        <w:jc w:val="both"/>
        <w:rPr>
          <w:rFonts w:cs="Times New Roman"/>
          <w:szCs w:val="24"/>
        </w:rPr>
      </w:pPr>
      <w:r>
        <w:rPr>
          <w:rFonts w:cs="Times New Roman"/>
          <w:szCs w:val="24"/>
        </w:rPr>
        <w:lastRenderedPageBreak/>
        <w:t>After acquiring, the full</w:t>
      </w:r>
      <w:r w:rsidR="008B4276" w:rsidRPr="00B271E5">
        <w:rPr>
          <w:rFonts w:cs="Times New Roman"/>
          <w:szCs w:val="24"/>
        </w:rPr>
        <w:t xml:space="preserve"> buffer is transferred to the GPU directly</w:t>
      </w:r>
      <w:r w:rsidR="00E60E09">
        <w:rPr>
          <w:rFonts w:cs="Times New Roman"/>
          <w:szCs w:val="24"/>
        </w:rPr>
        <w:t>, and pre-processing is performed</w:t>
      </w:r>
      <w:r w:rsidR="008B4276" w:rsidRPr="00B271E5">
        <w:rPr>
          <w:rFonts w:cs="Times New Roman"/>
          <w:szCs w:val="24"/>
        </w:rPr>
        <w:t xml:space="preserve">. </w:t>
      </w:r>
    </w:p>
    <w:p w14:paraId="4FBB63A4" w14:textId="53D8E343" w:rsidR="00317D36" w:rsidRDefault="00317D36" w:rsidP="00A721F0">
      <w:pPr>
        <w:pStyle w:val="ListParagraph"/>
        <w:numPr>
          <w:ilvl w:val="1"/>
          <w:numId w:val="36"/>
        </w:numPr>
        <w:spacing w:line="480" w:lineRule="auto"/>
        <w:jc w:val="both"/>
        <w:rPr>
          <w:rFonts w:cs="Times New Roman"/>
          <w:szCs w:val="24"/>
        </w:rPr>
      </w:pPr>
      <w:r>
        <w:rPr>
          <w:rFonts w:cs="Times New Roman"/>
          <w:szCs w:val="24"/>
        </w:rPr>
        <w:t>Wavenumber linearization calibration</w:t>
      </w:r>
      <w:r w:rsidR="00E65627">
        <w:rPr>
          <w:rFonts w:cs="Times New Roman"/>
          <w:szCs w:val="24"/>
        </w:rPr>
        <w:t xml:space="preserve"> (not included): </w:t>
      </w:r>
      <w:r w:rsidR="00E57A9C">
        <w:rPr>
          <w:rFonts w:cs="Times New Roman"/>
          <w:szCs w:val="24"/>
        </w:rPr>
        <w:t>transforms the data set from its default linearity in wavelength to linearity in wavenumber. An accurate FFT requires data with a constant frequency</w:t>
      </w:r>
      <w:r w:rsidR="0021381A">
        <w:rPr>
          <w:rFonts w:cs="Times New Roman"/>
          <w:szCs w:val="24"/>
        </w:rPr>
        <w:t xml:space="preserve">, so a calibration must be included </w:t>
      </w:r>
      <w:sdt>
        <w:sdtPr>
          <w:rPr>
            <w:rFonts w:cs="Times New Roman"/>
            <w:szCs w:val="24"/>
          </w:rPr>
          <w:id w:val="1908645327"/>
          <w:citation/>
        </w:sdtPr>
        <w:sdtEndPr/>
        <w:sdtContent>
          <w:r w:rsidR="0021381A">
            <w:rPr>
              <w:rFonts w:cs="Times New Roman"/>
              <w:szCs w:val="24"/>
            </w:rPr>
            <w:fldChar w:fldCharType="begin"/>
          </w:r>
          <w:r w:rsidR="0056500D">
            <w:rPr>
              <w:rFonts w:cs="Times New Roman"/>
              <w:szCs w:val="24"/>
            </w:rPr>
            <w:instrText xml:space="preserve">CITATION Uns11 \l 1033 </w:instrText>
          </w:r>
          <w:r w:rsidR="0021381A">
            <w:rPr>
              <w:rFonts w:cs="Times New Roman"/>
              <w:szCs w:val="24"/>
            </w:rPr>
            <w:fldChar w:fldCharType="separate"/>
          </w:r>
          <w:r w:rsidR="0056500D" w:rsidRPr="0056500D">
            <w:rPr>
              <w:rFonts w:cs="Times New Roman"/>
              <w:noProof/>
              <w:szCs w:val="24"/>
            </w:rPr>
            <w:t>(Jung, 2011)</w:t>
          </w:r>
          <w:r w:rsidR="0021381A">
            <w:rPr>
              <w:rFonts w:cs="Times New Roman"/>
              <w:szCs w:val="24"/>
            </w:rPr>
            <w:fldChar w:fldCharType="end"/>
          </w:r>
        </w:sdtContent>
      </w:sdt>
      <w:r w:rsidR="00E57A9C">
        <w:rPr>
          <w:rFonts w:cs="Times New Roman"/>
          <w:szCs w:val="24"/>
        </w:rPr>
        <w:t>.</w:t>
      </w:r>
      <w:r w:rsidR="0021381A">
        <w:rPr>
          <w:rFonts w:cs="Times New Roman"/>
          <w:szCs w:val="24"/>
        </w:rPr>
        <w:t xml:space="preserve"> The calibration method for the Falloposcope has not been selected.</w:t>
      </w:r>
    </w:p>
    <w:p w14:paraId="4D023709" w14:textId="4237CFBA" w:rsidR="00E60E09" w:rsidRDefault="00E60E09" w:rsidP="00A721F0">
      <w:pPr>
        <w:pStyle w:val="ListParagraph"/>
        <w:numPr>
          <w:ilvl w:val="1"/>
          <w:numId w:val="36"/>
        </w:numPr>
        <w:spacing w:line="480" w:lineRule="auto"/>
        <w:jc w:val="both"/>
        <w:rPr>
          <w:rFonts w:cs="Times New Roman"/>
          <w:szCs w:val="24"/>
        </w:rPr>
      </w:pPr>
      <w:r>
        <w:rPr>
          <w:rFonts w:cs="Times New Roman"/>
          <w:szCs w:val="24"/>
        </w:rPr>
        <w:t>Windowing Function (</w:t>
      </w:r>
      <w:proofErr w:type="spellStart"/>
      <w:r>
        <w:rPr>
          <w:rFonts w:cs="Times New Roman"/>
          <w:szCs w:val="24"/>
        </w:rPr>
        <w:t>Hanning</w:t>
      </w:r>
      <w:proofErr w:type="spellEnd"/>
      <w:r>
        <w:rPr>
          <w:rFonts w:cs="Times New Roman"/>
          <w:szCs w:val="24"/>
        </w:rPr>
        <w:t xml:space="preserve">): </w:t>
      </w:r>
      <w:r w:rsidR="00E57A9C">
        <w:rPr>
          <w:rFonts w:cs="Times New Roman"/>
          <w:szCs w:val="24"/>
        </w:rPr>
        <w:t xml:space="preserve">performing a Discrete Fourier Transform on </w:t>
      </w:r>
      <w:r w:rsidR="009B4329">
        <w:rPr>
          <w:rFonts w:cs="Times New Roman"/>
          <w:szCs w:val="24"/>
        </w:rPr>
        <w:t>a finite, non-repeating data set causes errors in the transformation, which show up as high frequency noise. Windowing reduces the amplitude of the</w:t>
      </w:r>
      <w:r w:rsidR="003B3583">
        <w:rPr>
          <w:rFonts w:cs="Times New Roman"/>
          <w:szCs w:val="24"/>
        </w:rPr>
        <w:t xml:space="preserve"> pre-FFT</w:t>
      </w:r>
      <w:r w:rsidR="009B4329">
        <w:rPr>
          <w:rFonts w:cs="Times New Roman"/>
          <w:szCs w:val="24"/>
        </w:rPr>
        <w:t xml:space="preserve"> data to zero at the ends, artificially making the data set repeating, and reducing the high frequency noise</w:t>
      </w:r>
      <w:r w:rsidR="00316B27">
        <w:rPr>
          <w:rFonts w:cs="Times New Roman"/>
          <w:szCs w:val="24"/>
        </w:rPr>
        <w:t xml:space="preserve"> </w:t>
      </w:r>
      <w:sdt>
        <w:sdtPr>
          <w:rPr>
            <w:rFonts w:cs="Times New Roman"/>
            <w:szCs w:val="24"/>
          </w:rPr>
          <w:id w:val="-785501621"/>
          <w:citation/>
        </w:sdtPr>
        <w:sdtEndPr/>
        <w:sdtContent>
          <w:r w:rsidR="00316B27">
            <w:rPr>
              <w:rFonts w:cs="Times New Roman"/>
              <w:szCs w:val="24"/>
            </w:rPr>
            <w:fldChar w:fldCharType="begin"/>
          </w:r>
          <w:r w:rsidR="00316B27">
            <w:rPr>
              <w:rFonts w:cs="Times New Roman"/>
              <w:szCs w:val="24"/>
            </w:rPr>
            <w:instrText xml:space="preserve"> CITATION Nat18 \l 1033 </w:instrText>
          </w:r>
          <w:r w:rsidR="00316B27">
            <w:rPr>
              <w:rFonts w:cs="Times New Roman"/>
              <w:szCs w:val="24"/>
            </w:rPr>
            <w:fldChar w:fldCharType="separate"/>
          </w:r>
          <w:r w:rsidR="00316B27" w:rsidRPr="00316B27">
            <w:rPr>
              <w:rFonts w:cs="Times New Roman"/>
              <w:noProof/>
              <w:szCs w:val="24"/>
            </w:rPr>
            <w:t>(National Instruments, 2018)</w:t>
          </w:r>
          <w:r w:rsidR="00316B27">
            <w:rPr>
              <w:rFonts w:cs="Times New Roman"/>
              <w:szCs w:val="24"/>
            </w:rPr>
            <w:fldChar w:fldCharType="end"/>
          </w:r>
        </w:sdtContent>
      </w:sdt>
      <w:r w:rsidR="009B4329">
        <w:rPr>
          <w:rFonts w:cs="Times New Roman"/>
          <w:szCs w:val="24"/>
        </w:rPr>
        <w:t xml:space="preserve">. </w:t>
      </w:r>
    </w:p>
    <w:p w14:paraId="2F2F716B" w14:textId="36DFD931" w:rsidR="008B4276" w:rsidRPr="00B271E5" w:rsidRDefault="008B4276" w:rsidP="00A721F0">
      <w:pPr>
        <w:pStyle w:val="ListParagraph"/>
        <w:spacing w:line="480" w:lineRule="auto"/>
        <w:jc w:val="both"/>
        <w:rPr>
          <w:rFonts w:cs="Times New Roman"/>
          <w:szCs w:val="24"/>
        </w:rPr>
      </w:pPr>
      <w:r w:rsidRPr="00B271E5">
        <w:rPr>
          <w:rFonts w:cs="Times New Roman"/>
          <w:szCs w:val="24"/>
        </w:rPr>
        <w:t>The higher end CPU and motherboard is required for this step due to the increased number of channels connecting different PCIe ports on the motherboard. In lower end motherboards, the physical slots are present (i.e. 4x and 16x slots), but there may only be 1 lane connected to either port. Effectively, the transfer speed is cut by 1/4 or 1/16</w:t>
      </w:r>
      <w:r w:rsidR="0092126D">
        <w:rPr>
          <w:rFonts w:cs="Times New Roman"/>
          <w:szCs w:val="24"/>
        </w:rPr>
        <w:t xml:space="preserve"> </w:t>
      </w:r>
      <w:sdt>
        <w:sdtPr>
          <w:rPr>
            <w:rFonts w:cs="Times New Roman"/>
            <w:szCs w:val="24"/>
          </w:rPr>
          <w:id w:val="1544400837"/>
          <w:citation/>
        </w:sdtPr>
        <w:sdtEndPr/>
        <w:sdtContent>
          <w:r w:rsidR="0092126D">
            <w:rPr>
              <w:rFonts w:cs="Times New Roman"/>
              <w:szCs w:val="24"/>
            </w:rPr>
            <w:fldChar w:fldCharType="begin"/>
          </w:r>
          <w:r w:rsidR="0092126D">
            <w:rPr>
              <w:rFonts w:cs="Times New Roman"/>
              <w:szCs w:val="24"/>
            </w:rPr>
            <w:instrText xml:space="preserve"> CITATION Sil18 \l 1033 </w:instrText>
          </w:r>
          <w:r w:rsidR="0092126D">
            <w:rPr>
              <w:rFonts w:cs="Times New Roman"/>
              <w:szCs w:val="24"/>
            </w:rPr>
            <w:fldChar w:fldCharType="separate"/>
          </w:r>
          <w:r w:rsidR="0092126D" w:rsidRPr="0092126D">
            <w:rPr>
              <w:rFonts w:cs="Times New Roman"/>
              <w:noProof/>
              <w:szCs w:val="24"/>
            </w:rPr>
            <w:t>(Silent PC, 2018)</w:t>
          </w:r>
          <w:r w:rsidR="0092126D">
            <w:rPr>
              <w:rFonts w:cs="Times New Roman"/>
              <w:szCs w:val="24"/>
            </w:rPr>
            <w:fldChar w:fldCharType="end"/>
          </w:r>
        </w:sdtContent>
      </w:sdt>
      <w:r w:rsidRPr="00B271E5">
        <w:rPr>
          <w:rFonts w:cs="Times New Roman"/>
          <w:szCs w:val="24"/>
        </w:rPr>
        <w:t xml:space="preserve">. </w:t>
      </w:r>
    </w:p>
    <w:p w14:paraId="4A1EEE5C" w14:textId="090D7E4A" w:rsidR="008B4276" w:rsidRPr="0001560D" w:rsidRDefault="008B4276" w:rsidP="00A721F0">
      <w:pPr>
        <w:pStyle w:val="ListParagraph"/>
        <w:numPr>
          <w:ilvl w:val="0"/>
          <w:numId w:val="36"/>
        </w:numPr>
        <w:spacing w:line="480" w:lineRule="auto"/>
        <w:jc w:val="both"/>
        <w:rPr>
          <w:rFonts w:cs="Times New Roman"/>
          <w:szCs w:val="24"/>
        </w:rPr>
      </w:pPr>
      <w:r w:rsidRPr="00B271E5">
        <w:rPr>
          <w:rFonts w:cs="Times New Roman"/>
          <w:szCs w:val="24"/>
        </w:rPr>
        <w:t>The GPU performs the</w:t>
      </w:r>
      <w:r w:rsidR="00AA1573">
        <w:rPr>
          <w:rFonts w:cs="Times New Roman"/>
          <w:szCs w:val="24"/>
        </w:rPr>
        <w:t xml:space="preserve"> pre-processing steps and the</w:t>
      </w:r>
      <w:r w:rsidRPr="00B271E5">
        <w:rPr>
          <w:rFonts w:cs="Times New Roman"/>
          <w:szCs w:val="24"/>
        </w:rPr>
        <w:t xml:space="preserve"> FFT and allows the buffer to be accessed by local memory on the computer. </w:t>
      </w:r>
      <w:r w:rsidRPr="0001560D">
        <w:rPr>
          <w:rFonts w:cs="Times New Roman"/>
          <w:szCs w:val="24"/>
        </w:rPr>
        <w:t xml:space="preserve">NOTE: Data must be red out of the buffer at this time. It is critical that </w:t>
      </w:r>
      <w:r>
        <w:rPr>
          <w:rFonts w:cs="Times New Roman"/>
          <w:szCs w:val="24"/>
        </w:rPr>
        <w:t xml:space="preserve">the data read </w:t>
      </w:r>
      <w:r w:rsidR="004F09A9">
        <w:rPr>
          <w:rFonts w:cs="Times New Roman"/>
          <w:szCs w:val="24"/>
        </w:rPr>
        <w:t xml:space="preserve">from the current buffer </w:t>
      </w:r>
      <w:r>
        <w:rPr>
          <w:rFonts w:cs="Times New Roman"/>
          <w:szCs w:val="24"/>
        </w:rPr>
        <w:t>be completed before the next buffer is full, otherwise the buffer</w:t>
      </w:r>
      <w:r w:rsidR="004F09A9">
        <w:rPr>
          <w:rFonts w:cs="Times New Roman"/>
          <w:szCs w:val="24"/>
        </w:rPr>
        <w:t>s</w:t>
      </w:r>
      <w:r>
        <w:rPr>
          <w:rFonts w:cs="Times New Roman"/>
          <w:szCs w:val="24"/>
        </w:rPr>
        <w:t xml:space="preserve"> will fill with data faster than </w:t>
      </w:r>
      <w:r w:rsidR="004F09A9">
        <w:rPr>
          <w:rFonts w:cs="Times New Roman"/>
          <w:szCs w:val="24"/>
        </w:rPr>
        <w:t>they are</w:t>
      </w:r>
      <w:r>
        <w:rPr>
          <w:rFonts w:cs="Times New Roman"/>
          <w:szCs w:val="24"/>
        </w:rPr>
        <w:t xml:space="preserve"> cleared and there will be an overflow. </w:t>
      </w:r>
      <w:r w:rsidR="006E0975">
        <w:rPr>
          <w:rFonts w:cs="Times New Roman"/>
          <w:szCs w:val="24"/>
        </w:rPr>
        <w:t>The size of the post FFT data set is 1024, half the size of the input</w:t>
      </w:r>
      <w:r w:rsidR="00AA1573">
        <w:rPr>
          <w:rFonts w:cs="Times New Roman"/>
          <w:szCs w:val="24"/>
        </w:rPr>
        <w:t xml:space="preserve"> array because </w:t>
      </w:r>
      <w:r w:rsidR="000312D0">
        <w:rPr>
          <w:rFonts w:cs="Times New Roman"/>
          <w:szCs w:val="24"/>
        </w:rPr>
        <w:t xml:space="preserve">only </w:t>
      </w:r>
      <w:r w:rsidR="00AA1573">
        <w:rPr>
          <w:rFonts w:cs="Times New Roman"/>
          <w:szCs w:val="24"/>
        </w:rPr>
        <w:t xml:space="preserve">the </w:t>
      </w:r>
      <w:r w:rsidR="000312D0">
        <w:rPr>
          <w:rFonts w:cs="Times New Roman"/>
          <w:szCs w:val="24"/>
        </w:rPr>
        <w:t>positive depth profile is used, which</w:t>
      </w:r>
      <w:r w:rsidR="00AA1573">
        <w:rPr>
          <w:rFonts w:cs="Times New Roman"/>
          <w:szCs w:val="24"/>
        </w:rPr>
        <w:t xml:space="preserve"> is half the length of the input array </w:t>
      </w:r>
      <w:sdt>
        <w:sdtPr>
          <w:rPr>
            <w:rFonts w:cs="Times New Roman"/>
            <w:szCs w:val="24"/>
          </w:rPr>
          <w:id w:val="26457302"/>
          <w:citation/>
        </w:sdtPr>
        <w:sdtEndPr/>
        <w:sdtContent>
          <w:r w:rsidR="00AA1573">
            <w:rPr>
              <w:rFonts w:cs="Times New Roman"/>
              <w:szCs w:val="24"/>
            </w:rPr>
            <w:fldChar w:fldCharType="begin"/>
          </w:r>
          <w:r w:rsidR="00AA1573">
            <w:rPr>
              <w:rFonts w:cs="Times New Roman"/>
              <w:szCs w:val="24"/>
            </w:rPr>
            <w:instrText xml:space="preserve"> CITATION Ste97 \l 1033 </w:instrText>
          </w:r>
          <w:r w:rsidR="00AA1573">
            <w:rPr>
              <w:rFonts w:cs="Times New Roman"/>
              <w:szCs w:val="24"/>
            </w:rPr>
            <w:fldChar w:fldCharType="separate"/>
          </w:r>
          <w:r w:rsidR="00AA1573" w:rsidRPr="00AA1573">
            <w:rPr>
              <w:rFonts w:cs="Times New Roman"/>
              <w:noProof/>
              <w:szCs w:val="24"/>
            </w:rPr>
            <w:t>(Steven W Smith, 1997)</w:t>
          </w:r>
          <w:r w:rsidR="00AA1573">
            <w:rPr>
              <w:rFonts w:cs="Times New Roman"/>
              <w:szCs w:val="24"/>
            </w:rPr>
            <w:fldChar w:fldCharType="end"/>
          </w:r>
        </w:sdtContent>
      </w:sdt>
      <w:r w:rsidR="006E0975">
        <w:rPr>
          <w:rFonts w:cs="Times New Roman"/>
          <w:szCs w:val="24"/>
        </w:rPr>
        <w:t xml:space="preserve">. </w:t>
      </w:r>
    </w:p>
    <w:p w14:paraId="1FAB2D1F" w14:textId="725F5185" w:rsidR="008B4276" w:rsidRDefault="008B4276" w:rsidP="00A721F0">
      <w:pPr>
        <w:pStyle w:val="ListParagraph"/>
        <w:numPr>
          <w:ilvl w:val="0"/>
          <w:numId w:val="36"/>
        </w:numPr>
        <w:spacing w:line="480" w:lineRule="auto"/>
        <w:jc w:val="both"/>
        <w:rPr>
          <w:rFonts w:cs="Times New Roman"/>
          <w:szCs w:val="24"/>
        </w:rPr>
      </w:pPr>
      <w:r w:rsidRPr="00B271E5">
        <w:rPr>
          <w:rFonts w:cs="Times New Roman"/>
          <w:szCs w:val="24"/>
        </w:rPr>
        <w:lastRenderedPageBreak/>
        <w:t>The buffer is posted back to the ATS</w:t>
      </w:r>
      <w:r w:rsidR="00FA2EFF">
        <w:rPr>
          <w:rFonts w:cs="Times New Roman"/>
          <w:szCs w:val="24"/>
        </w:rPr>
        <w:t>-</w:t>
      </w:r>
      <w:r w:rsidRPr="00B271E5">
        <w:rPr>
          <w:rFonts w:cs="Times New Roman"/>
          <w:szCs w:val="24"/>
        </w:rPr>
        <w:t>94</w:t>
      </w:r>
      <w:r w:rsidR="00FA2EFF">
        <w:rPr>
          <w:rFonts w:cs="Times New Roman"/>
          <w:szCs w:val="24"/>
        </w:rPr>
        <w:t>6</w:t>
      </w:r>
      <w:r w:rsidRPr="00B271E5">
        <w:rPr>
          <w:rFonts w:cs="Times New Roman"/>
          <w:szCs w:val="24"/>
        </w:rPr>
        <w:t>2 board, allowing old data to be overwritten by new data. This serves as a circular buffer, allowing data to be acquired in a new buffer while the previous buffer is read out and processed.</w:t>
      </w:r>
    </w:p>
    <w:p w14:paraId="0DC32253" w14:textId="20867E41" w:rsidR="00FA2EFF" w:rsidRPr="00B271E5" w:rsidRDefault="00FA2EFF" w:rsidP="00A721F0">
      <w:pPr>
        <w:pStyle w:val="ListParagraph"/>
        <w:numPr>
          <w:ilvl w:val="1"/>
          <w:numId w:val="36"/>
        </w:numPr>
        <w:spacing w:line="480" w:lineRule="auto"/>
        <w:jc w:val="both"/>
        <w:rPr>
          <w:rFonts w:cs="Times New Roman"/>
          <w:szCs w:val="24"/>
        </w:rPr>
      </w:pPr>
      <w:r>
        <w:rPr>
          <w:rFonts w:cs="Times New Roman"/>
          <w:szCs w:val="24"/>
        </w:rPr>
        <w:t>Buffers acquired per second = 25</w:t>
      </w:r>
    </w:p>
    <w:p w14:paraId="1A2AC87C" w14:textId="77777777" w:rsidR="00857460" w:rsidRDefault="00857460" w:rsidP="00857460">
      <w:pPr>
        <w:keepNext/>
        <w:spacing w:line="480" w:lineRule="auto"/>
        <w:jc w:val="both"/>
      </w:pPr>
      <w:r>
        <w:rPr>
          <w:rFonts w:cs="Times New Roman"/>
          <w:noProof/>
          <w:szCs w:val="24"/>
        </w:rPr>
        <w:drawing>
          <wp:inline distT="0" distB="0" distL="0" distR="0" wp14:anchorId="55EAA0FF" wp14:editId="760170B1">
            <wp:extent cx="5943600" cy="3175635"/>
            <wp:effectExtent l="76200" t="76200" r="133350" b="13906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Scan Processing Steps.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756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3E28B41" w14:textId="2C2798C0" w:rsidR="00857460" w:rsidRPr="00857460" w:rsidRDefault="00857460" w:rsidP="00857460">
      <w:pPr>
        <w:pStyle w:val="Caption"/>
        <w:spacing w:line="480" w:lineRule="auto"/>
        <w:jc w:val="both"/>
        <w:rPr>
          <w:rFonts w:cs="Times New Roman"/>
          <w:sz w:val="24"/>
          <w:szCs w:val="24"/>
        </w:rPr>
      </w:pPr>
      <w:bookmarkStart w:id="35" w:name="_Toc532457321"/>
      <w:r w:rsidRPr="00857460">
        <w:rPr>
          <w:sz w:val="24"/>
          <w:szCs w:val="24"/>
        </w:rPr>
        <w:t xml:space="preserve">Figure </w:t>
      </w:r>
      <w:r w:rsidRPr="00857460">
        <w:rPr>
          <w:sz w:val="24"/>
          <w:szCs w:val="24"/>
        </w:rPr>
        <w:fldChar w:fldCharType="begin"/>
      </w:r>
      <w:r w:rsidRPr="00857460">
        <w:rPr>
          <w:sz w:val="24"/>
          <w:szCs w:val="24"/>
        </w:rPr>
        <w:instrText xml:space="preserve"> SEQ Figure \* ARABIC </w:instrText>
      </w:r>
      <w:r w:rsidRPr="00857460">
        <w:rPr>
          <w:sz w:val="24"/>
          <w:szCs w:val="24"/>
        </w:rPr>
        <w:fldChar w:fldCharType="separate"/>
      </w:r>
      <w:r w:rsidR="00A00D22">
        <w:rPr>
          <w:noProof/>
          <w:sz w:val="24"/>
          <w:szCs w:val="24"/>
        </w:rPr>
        <w:t>18</w:t>
      </w:r>
      <w:r w:rsidRPr="00857460">
        <w:rPr>
          <w:sz w:val="24"/>
          <w:szCs w:val="24"/>
        </w:rPr>
        <w:fldChar w:fldCharType="end"/>
      </w:r>
      <w:r w:rsidRPr="00857460">
        <w:rPr>
          <w:sz w:val="24"/>
          <w:szCs w:val="24"/>
        </w:rPr>
        <w:t>: Data gathering and processing steps</w:t>
      </w:r>
      <w:r w:rsidR="003B79F7">
        <w:rPr>
          <w:sz w:val="24"/>
          <w:szCs w:val="24"/>
        </w:rPr>
        <w:t xml:space="preserve"> for a single buffer</w:t>
      </w:r>
      <w:r w:rsidRPr="00857460">
        <w:rPr>
          <w:sz w:val="24"/>
          <w:szCs w:val="24"/>
        </w:rPr>
        <w:t>, with respective hardware</w:t>
      </w:r>
      <w:r w:rsidR="0088619C">
        <w:rPr>
          <w:sz w:val="24"/>
          <w:szCs w:val="24"/>
        </w:rPr>
        <w:t>.</w:t>
      </w:r>
      <w:bookmarkEnd w:id="35"/>
    </w:p>
    <w:p w14:paraId="0D80EABF" w14:textId="2A40118B" w:rsidR="003D6F3D" w:rsidRPr="00B271E5" w:rsidRDefault="0092126D" w:rsidP="00857460">
      <w:pPr>
        <w:spacing w:line="480" w:lineRule="auto"/>
        <w:ind w:firstLine="576"/>
        <w:jc w:val="both"/>
        <w:rPr>
          <w:rFonts w:cs="Times New Roman"/>
          <w:szCs w:val="24"/>
        </w:rPr>
      </w:pPr>
      <w:r>
        <w:rPr>
          <w:rFonts w:cs="Times New Roman"/>
          <w:szCs w:val="24"/>
        </w:rPr>
        <w:t xml:space="preserve">800 A-Scans are available with each new buffer posted. Section 4.4 discusses how to display them, and </w:t>
      </w:r>
      <w:r w:rsidR="00C31CEE">
        <w:rPr>
          <w:rFonts w:cs="Times New Roman"/>
          <w:szCs w:val="24"/>
        </w:rPr>
        <w:t>S</w:t>
      </w:r>
      <w:r>
        <w:rPr>
          <w:rFonts w:cs="Times New Roman"/>
          <w:szCs w:val="24"/>
        </w:rPr>
        <w:t xml:space="preserve">ection 4.5 discusses organization into a B-Scan. </w:t>
      </w:r>
    </w:p>
    <w:p w14:paraId="04EF975D" w14:textId="341A284D" w:rsidR="00D93FDB" w:rsidRDefault="00D93FDB" w:rsidP="00A721F0">
      <w:pPr>
        <w:pStyle w:val="Heading4"/>
        <w:spacing w:line="480" w:lineRule="auto"/>
        <w:jc w:val="both"/>
        <w:rPr>
          <w:rFonts w:cs="Times New Roman"/>
        </w:rPr>
      </w:pPr>
      <w:bookmarkStart w:id="36" w:name="_Toc532383485"/>
      <w:r w:rsidRPr="00B271E5">
        <w:rPr>
          <w:rFonts w:cs="Times New Roman"/>
        </w:rPr>
        <w:t>A-Scan</w:t>
      </w:r>
      <w:bookmarkEnd w:id="36"/>
    </w:p>
    <w:p w14:paraId="624CC6A6" w14:textId="3225D53D" w:rsidR="00C15173" w:rsidRDefault="008C7021" w:rsidP="00A721F0">
      <w:pPr>
        <w:spacing w:line="480" w:lineRule="auto"/>
        <w:jc w:val="both"/>
      </w:pPr>
      <w:r>
        <w:t>The first A-Scan from each buffer is displayed in the A-Scan graph</w:t>
      </w:r>
      <w:r w:rsidR="00957E43">
        <w:t xml:space="preserve">, corresponding to 25 frames per second. </w:t>
      </w:r>
      <w:r w:rsidR="0092126D">
        <w:t xml:space="preserve">The A-Scan is only displayed as an additional tool for the operator. </w:t>
      </w:r>
      <w:r>
        <w:t>This is only 1 out of 800 A-Scans,</w:t>
      </w:r>
      <w:r w:rsidR="00957E43">
        <w:t xml:space="preserve"> </w:t>
      </w:r>
      <w:r>
        <w:t xml:space="preserve">so a significant amount of data </w:t>
      </w:r>
      <w:r w:rsidR="00B16AE7">
        <w:t>is</w:t>
      </w:r>
      <w:r w:rsidR="000312D0">
        <w:t xml:space="preserve"> </w:t>
      </w:r>
      <w:r>
        <w:t xml:space="preserve">not </w:t>
      </w:r>
      <w:r w:rsidR="0092126D">
        <w:t>displayed.</w:t>
      </w:r>
      <w:r w:rsidR="009D6F92">
        <w:t xml:space="preserve"> </w:t>
      </w:r>
    </w:p>
    <w:p w14:paraId="6A88EA29" w14:textId="5A1B71B8" w:rsidR="00957E43" w:rsidRDefault="00C009A9" w:rsidP="00A721F0">
      <w:pPr>
        <w:spacing w:line="480" w:lineRule="auto"/>
        <w:ind w:firstLine="576"/>
        <w:jc w:val="both"/>
      </w:pPr>
      <w:r>
        <w:lastRenderedPageBreak/>
        <w:t>F</w:t>
      </w:r>
      <w:r w:rsidR="002D2EEC">
        <w:t xml:space="preserve">igures </w:t>
      </w:r>
      <w:r>
        <w:t xml:space="preserve">19 and 20 </w:t>
      </w:r>
      <w:r w:rsidR="002D2EEC">
        <w:t>show A-Scans with the reference mirror in different positions</w:t>
      </w:r>
      <w:r w:rsidR="008C7021">
        <w:t>.</w:t>
      </w:r>
      <w:r w:rsidR="00581B5F">
        <w:t xml:space="preserve"> </w:t>
      </w:r>
      <w:r w:rsidR="000312D0">
        <w:t>The x axis is in pixels and the y axis is in arbitrary units.</w:t>
      </w:r>
      <w:r w:rsidR="00977E2A">
        <w:t xml:space="preserve"> </w:t>
      </w:r>
    </w:p>
    <w:p w14:paraId="66392FAD" w14:textId="77777777" w:rsidR="00216D54" w:rsidRDefault="00216D54" w:rsidP="00254226">
      <w:pPr>
        <w:keepNext/>
        <w:spacing w:line="480" w:lineRule="auto"/>
        <w:jc w:val="center"/>
      </w:pPr>
      <w:r>
        <w:rPr>
          <w:noProof/>
        </w:rPr>
        <w:drawing>
          <wp:inline distT="0" distB="0" distL="0" distR="0" wp14:anchorId="77293987" wp14:editId="4FAB7A67">
            <wp:extent cx="4944165" cy="1991003"/>
            <wp:effectExtent l="76200" t="76200" r="142240" b="14287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Scan.PNG"/>
                    <pic:cNvPicPr/>
                  </pic:nvPicPr>
                  <pic:blipFill>
                    <a:blip r:embed="rId26">
                      <a:extLst>
                        <a:ext uri="{28A0092B-C50C-407E-A947-70E740481C1C}">
                          <a14:useLocalDpi xmlns:a14="http://schemas.microsoft.com/office/drawing/2010/main" val="0"/>
                        </a:ext>
                      </a:extLst>
                    </a:blip>
                    <a:stretch>
                      <a:fillRect/>
                    </a:stretch>
                  </pic:blipFill>
                  <pic:spPr>
                    <a:xfrm>
                      <a:off x="0" y="0"/>
                      <a:ext cx="4944165" cy="1991003"/>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B21FFE6" w14:textId="45E940DA" w:rsidR="004B151F" w:rsidRDefault="00216D54" w:rsidP="00A721F0">
      <w:pPr>
        <w:pStyle w:val="Caption"/>
        <w:spacing w:line="480" w:lineRule="auto"/>
        <w:jc w:val="both"/>
        <w:rPr>
          <w:sz w:val="24"/>
          <w:szCs w:val="24"/>
        </w:rPr>
      </w:pPr>
      <w:bookmarkStart w:id="37" w:name="_Toc532457322"/>
      <w:r w:rsidRPr="00216D54">
        <w:rPr>
          <w:sz w:val="24"/>
          <w:szCs w:val="24"/>
        </w:rPr>
        <w:t xml:space="preserve">Figure </w:t>
      </w:r>
      <w:r w:rsidRPr="00216D54">
        <w:rPr>
          <w:sz w:val="24"/>
          <w:szCs w:val="24"/>
        </w:rPr>
        <w:fldChar w:fldCharType="begin"/>
      </w:r>
      <w:r w:rsidRPr="00216D54">
        <w:rPr>
          <w:sz w:val="24"/>
          <w:szCs w:val="24"/>
        </w:rPr>
        <w:instrText xml:space="preserve"> SEQ Figure \* ARABIC </w:instrText>
      </w:r>
      <w:r w:rsidRPr="00216D54">
        <w:rPr>
          <w:sz w:val="24"/>
          <w:szCs w:val="24"/>
        </w:rPr>
        <w:fldChar w:fldCharType="separate"/>
      </w:r>
      <w:r w:rsidR="00A00D22">
        <w:rPr>
          <w:noProof/>
          <w:sz w:val="24"/>
          <w:szCs w:val="24"/>
        </w:rPr>
        <w:t>19</w:t>
      </w:r>
      <w:r w:rsidRPr="00216D54">
        <w:rPr>
          <w:sz w:val="24"/>
          <w:szCs w:val="24"/>
        </w:rPr>
        <w:fldChar w:fldCharType="end"/>
      </w:r>
      <w:r w:rsidRPr="00216D54">
        <w:rPr>
          <w:sz w:val="24"/>
          <w:szCs w:val="24"/>
        </w:rPr>
        <w:t xml:space="preserve">: A-Scan; </w:t>
      </w:r>
      <w:r w:rsidR="00C76E22">
        <w:rPr>
          <w:sz w:val="24"/>
          <w:szCs w:val="24"/>
        </w:rPr>
        <w:t>OPD = 0 mm</w:t>
      </w:r>
      <w:bookmarkEnd w:id="37"/>
    </w:p>
    <w:p w14:paraId="37A351E4" w14:textId="77777777" w:rsidR="00771C0A" w:rsidRDefault="00771C0A" w:rsidP="00254226">
      <w:pPr>
        <w:keepNext/>
        <w:spacing w:line="480" w:lineRule="auto"/>
        <w:jc w:val="center"/>
      </w:pPr>
      <w:r>
        <w:rPr>
          <w:noProof/>
        </w:rPr>
        <w:drawing>
          <wp:inline distT="0" distB="0" distL="0" distR="0" wp14:anchorId="02893E92" wp14:editId="1E1E52BF">
            <wp:extent cx="4925112" cy="1981477"/>
            <wp:effectExtent l="76200" t="76200" r="123190" b="133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Scan 2.PNG"/>
                    <pic:cNvPicPr/>
                  </pic:nvPicPr>
                  <pic:blipFill>
                    <a:blip r:embed="rId27">
                      <a:extLst>
                        <a:ext uri="{28A0092B-C50C-407E-A947-70E740481C1C}">
                          <a14:useLocalDpi xmlns:a14="http://schemas.microsoft.com/office/drawing/2010/main" val="0"/>
                        </a:ext>
                      </a:extLst>
                    </a:blip>
                    <a:stretch>
                      <a:fillRect/>
                    </a:stretch>
                  </pic:blipFill>
                  <pic:spPr>
                    <a:xfrm>
                      <a:off x="0" y="0"/>
                      <a:ext cx="4925112" cy="198147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39644E" w14:textId="4EBA2D30" w:rsidR="00216D54" w:rsidRDefault="00771C0A" w:rsidP="00A721F0">
      <w:pPr>
        <w:pStyle w:val="Caption"/>
        <w:spacing w:line="480" w:lineRule="auto"/>
        <w:jc w:val="both"/>
        <w:rPr>
          <w:sz w:val="24"/>
          <w:szCs w:val="24"/>
        </w:rPr>
      </w:pPr>
      <w:bookmarkStart w:id="38" w:name="_Toc532457323"/>
      <w:r w:rsidRPr="009D6F92">
        <w:rPr>
          <w:sz w:val="24"/>
          <w:szCs w:val="24"/>
        </w:rPr>
        <w:t xml:space="preserve">Figure </w:t>
      </w:r>
      <w:r w:rsidRPr="009D6F92">
        <w:rPr>
          <w:sz w:val="24"/>
          <w:szCs w:val="24"/>
        </w:rPr>
        <w:fldChar w:fldCharType="begin"/>
      </w:r>
      <w:r w:rsidRPr="009D6F92">
        <w:rPr>
          <w:sz w:val="24"/>
          <w:szCs w:val="24"/>
        </w:rPr>
        <w:instrText xml:space="preserve"> SEQ Figure \* ARABIC </w:instrText>
      </w:r>
      <w:r w:rsidRPr="009D6F92">
        <w:rPr>
          <w:sz w:val="24"/>
          <w:szCs w:val="24"/>
        </w:rPr>
        <w:fldChar w:fldCharType="separate"/>
      </w:r>
      <w:r w:rsidR="00A00D22">
        <w:rPr>
          <w:noProof/>
          <w:sz w:val="24"/>
          <w:szCs w:val="24"/>
        </w:rPr>
        <w:t>20</w:t>
      </w:r>
      <w:r w:rsidRPr="009D6F92">
        <w:rPr>
          <w:sz w:val="24"/>
          <w:szCs w:val="24"/>
        </w:rPr>
        <w:fldChar w:fldCharType="end"/>
      </w:r>
      <w:r w:rsidRPr="009D6F92">
        <w:rPr>
          <w:sz w:val="24"/>
          <w:szCs w:val="24"/>
        </w:rPr>
        <w:t xml:space="preserve">: A-Scan; </w:t>
      </w:r>
      <w:r w:rsidR="00B359B5">
        <w:rPr>
          <w:sz w:val="24"/>
          <w:szCs w:val="24"/>
        </w:rPr>
        <w:t>OPD 1.96 mm</w:t>
      </w:r>
      <w:bookmarkEnd w:id="38"/>
    </w:p>
    <w:p w14:paraId="14615DCF" w14:textId="1D3DECD7" w:rsidR="00FC2ED5" w:rsidRPr="00FC2ED5" w:rsidRDefault="00FC2ED5" w:rsidP="00A721F0">
      <w:pPr>
        <w:spacing w:line="480" w:lineRule="auto"/>
        <w:ind w:firstLine="576"/>
        <w:jc w:val="both"/>
      </w:pPr>
      <w:r>
        <w:t xml:space="preserve">NOTE: </w:t>
      </w:r>
      <w:r w:rsidR="003947BA">
        <w:t xml:space="preserve">As discussed in </w:t>
      </w:r>
      <w:r w:rsidR="00C31CEE">
        <w:t>S</w:t>
      </w:r>
      <w:r w:rsidR="00DB699E">
        <w:t xml:space="preserve">ection </w:t>
      </w:r>
      <w:r w:rsidR="003947BA">
        <w:t>1.2, there is not currently a conversion from wavelength to wavenumber. The results can be seen in the A-Scan, where the signal has a much wider FWHM. When a calibration method is implemented, this will bec</w:t>
      </w:r>
      <w:r w:rsidR="00FB4CE5">
        <w:t xml:space="preserve">ome a narrow peak. </w:t>
      </w:r>
      <w:r>
        <w:t xml:space="preserve"> </w:t>
      </w:r>
    </w:p>
    <w:p w14:paraId="4D01DB7B" w14:textId="16370BD9" w:rsidR="00C34EDC" w:rsidRPr="001C79BC" w:rsidRDefault="00D93FDB" w:rsidP="00A721F0">
      <w:pPr>
        <w:pStyle w:val="Heading4"/>
        <w:spacing w:line="480" w:lineRule="auto"/>
        <w:jc w:val="both"/>
        <w:rPr>
          <w:rFonts w:cs="Times New Roman"/>
        </w:rPr>
      </w:pPr>
      <w:bookmarkStart w:id="39" w:name="_Toc532383486"/>
      <w:r w:rsidRPr="00B271E5">
        <w:rPr>
          <w:rFonts w:cs="Times New Roman"/>
        </w:rPr>
        <w:lastRenderedPageBreak/>
        <w:t>B-Scan</w:t>
      </w:r>
      <w:bookmarkEnd w:id="39"/>
    </w:p>
    <w:p w14:paraId="4DDE1543" w14:textId="6880F628" w:rsidR="00DB699E" w:rsidRDefault="00DB699E" w:rsidP="00A721F0">
      <w:pPr>
        <w:spacing w:line="480" w:lineRule="auto"/>
        <w:jc w:val="both"/>
      </w:pPr>
      <w:r>
        <w:t>A B-Scan is created by arranging a series of A-Scans into the column</w:t>
      </w:r>
      <w:r w:rsidR="00750F74">
        <w:t>s</w:t>
      </w:r>
      <w:r>
        <w:t xml:space="preserve"> of an image. This is done in the Falloposcope software by converting the A-Scan values into pixel values and displaying them in a Bitmap. </w:t>
      </w:r>
      <w:r w:rsidR="00750F74">
        <w:t xml:space="preserve">Writing A-Scan values to pixels follows the same process </w:t>
      </w:r>
      <w:r>
        <w:t xml:space="preserve">described in </w:t>
      </w:r>
      <w:r w:rsidR="00C31CEE">
        <w:t>S</w:t>
      </w:r>
      <w:r>
        <w:t>ection 3.1 to display CCD images</w:t>
      </w:r>
      <w:r w:rsidR="00750F74">
        <w:t>. As the Falloposcope scans, new A-Scan data is added to the right side of the B-Scan image, and existing data is shifted to the left</w:t>
      </w:r>
      <w:r w:rsidR="00C95B8C">
        <w:t xml:space="preserve">. </w:t>
      </w:r>
    </w:p>
    <w:p w14:paraId="63FF0EEE" w14:textId="71954C67" w:rsidR="001C79BC" w:rsidRDefault="001C79BC" w:rsidP="00DB699E">
      <w:pPr>
        <w:spacing w:line="480" w:lineRule="auto"/>
        <w:ind w:firstLine="576"/>
        <w:jc w:val="both"/>
      </w:pPr>
      <w:r>
        <w:t xml:space="preserve">On the GUI, the B-Scan image is refreshed at </w:t>
      </w:r>
      <w:r w:rsidR="00C31EBA">
        <w:t>25 Hz, the same refresh rate as the A-Scan</w:t>
      </w:r>
      <w:r w:rsidR="00C95B8C">
        <w:t xml:space="preserve"> graph in </w:t>
      </w:r>
      <w:r w:rsidR="00C009A9">
        <w:t>F</w:t>
      </w:r>
      <w:r w:rsidR="00C95B8C">
        <w:t>igures 19 and 20</w:t>
      </w:r>
      <w:r>
        <w:t xml:space="preserve">. Each A-Scan consists of 1024 data points, and each B-Scan consists of 1024 A-Scan arranged into columns. </w:t>
      </w:r>
      <w:r w:rsidR="00572D9A">
        <w:t xml:space="preserve">With a refresh rate of 25 Hz, this image displays 41 seconds of data. </w:t>
      </w:r>
    </w:p>
    <w:p w14:paraId="5463240B" w14:textId="77777777" w:rsidR="001C79BC" w:rsidRDefault="001C79BC" w:rsidP="00A721F0">
      <w:pPr>
        <w:keepNext/>
        <w:spacing w:line="480" w:lineRule="auto"/>
        <w:jc w:val="both"/>
      </w:pPr>
      <w:r>
        <w:rPr>
          <w:noProof/>
        </w:rPr>
        <w:lastRenderedPageBreak/>
        <w:drawing>
          <wp:inline distT="0" distB="0" distL="0" distR="0" wp14:anchorId="4407B54F" wp14:editId="25224853">
            <wp:extent cx="5943600" cy="4339590"/>
            <wp:effectExtent l="76200" t="76200" r="133350" b="137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B-Scan GUI.PNG"/>
                    <pic:cNvPicPr/>
                  </pic:nvPicPr>
                  <pic:blipFill>
                    <a:blip r:embed="rId28">
                      <a:extLst>
                        <a:ext uri="{28A0092B-C50C-407E-A947-70E740481C1C}">
                          <a14:useLocalDpi xmlns:a14="http://schemas.microsoft.com/office/drawing/2010/main" val="0"/>
                        </a:ext>
                      </a:extLst>
                    </a:blip>
                    <a:stretch>
                      <a:fillRect/>
                    </a:stretch>
                  </pic:blipFill>
                  <pic:spPr>
                    <a:xfrm>
                      <a:off x="0" y="0"/>
                      <a:ext cx="5943600" cy="4339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024EFF" w14:textId="43096CF8" w:rsidR="001C79BC" w:rsidRPr="001C79BC" w:rsidRDefault="001C79BC" w:rsidP="00A721F0">
      <w:pPr>
        <w:pStyle w:val="Caption"/>
        <w:spacing w:line="480" w:lineRule="auto"/>
        <w:jc w:val="both"/>
        <w:rPr>
          <w:sz w:val="24"/>
          <w:szCs w:val="24"/>
        </w:rPr>
      </w:pPr>
      <w:bookmarkStart w:id="40" w:name="_Toc532457324"/>
      <w:r w:rsidRPr="001C79BC">
        <w:rPr>
          <w:sz w:val="24"/>
          <w:szCs w:val="24"/>
        </w:rPr>
        <w:t xml:space="preserve">Figure </w:t>
      </w:r>
      <w:r w:rsidRPr="001C79BC">
        <w:rPr>
          <w:sz w:val="24"/>
          <w:szCs w:val="24"/>
        </w:rPr>
        <w:fldChar w:fldCharType="begin"/>
      </w:r>
      <w:r w:rsidRPr="001C79BC">
        <w:rPr>
          <w:sz w:val="24"/>
          <w:szCs w:val="24"/>
        </w:rPr>
        <w:instrText xml:space="preserve"> SEQ Figure \* ARABIC </w:instrText>
      </w:r>
      <w:r w:rsidRPr="001C79BC">
        <w:rPr>
          <w:sz w:val="24"/>
          <w:szCs w:val="24"/>
        </w:rPr>
        <w:fldChar w:fldCharType="separate"/>
      </w:r>
      <w:r w:rsidR="00A00D22">
        <w:rPr>
          <w:noProof/>
          <w:sz w:val="24"/>
          <w:szCs w:val="24"/>
        </w:rPr>
        <w:t>21</w:t>
      </w:r>
      <w:r w:rsidRPr="001C79BC">
        <w:rPr>
          <w:sz w:val="24"/>
          <w:szCs w:val="24"/>
        </w:rPr>
        <w:fldChar w:fldCharType="end"/>
      </w:r>
      <w:r w:rsidRPr="001C79BC">
        <w:rPr>
          <w:sz w:val="24"/>
          <w:szCs w:val="24"/>
        </w:rPr>
        <w:t>: B-Scan image displayed on the GUI</w:t>
      </w:r>
      <w:bookmarkEnd w:id="40"/>
    </w:p>
    <w:p w14:paraId="71F996D5" w14:textId="172D40F7" w:rsidR="00342972" w:rsidRDefault="00572D9A" w:rsidP="00A721F0">
      <w:pPr>
        <w:spacing w:line="480" w:lineRule="auto"/>
        <w:ind w:firstLine="576"/>
        <w:jc w:val="both"/>
      </w:pPr>
      <w:r>
        <w:t xml:space="preserve">NOTE: </w:t>
      </w:r>
      <w:r w:rsidR="00C95B8C">
        <w:t xml:space="preserve">As described in </w:t>
      </w:r>
      <w:r w:rsidR="0047733A">
        <w:t>S</w:t>
      </w:r>
      <w:r w:rsidR="00C95B8C">
        <w:t>ection 4.3, 800 A-Scans are gathered per buffer. However, o</w:t>
      </w:r>
      <w:r w:rsidR="00820D1A">
        <w:t xml:space="preserve">nly 1 A-Scan per buffer is displayed, meaning 799 A-Scans are discarded. </w:t>
      </w:r>
      <w:r w:rsidR="00C95B8C">
        <w:t>With a</w:t>
      </w:r>
      <w:r w:rsidR="00820D1A">
        <w:t xml:space="preserve"> new buffer available every 0.04 seconds, and </w:t>
      </w:r>
      <w:r w:rsidR="00C95B8C">
        <w:t>a</w:t>
      </w:r>
      <w:r w:rsidR="00820D1A">
        <w:t xml:space="preserve"> refresh rate of 25 Hz, 41 seconds of data is displayed</w:t>
      </w:r>
      <w:r w:rsidR="00C95B8C">
        <w:t xml:space="preserve"> in a B-Scan image</w:t>
      </w:r>
      <w:r w:rsidR="00820D1A">
        <w:t xml:space="preserve">. The desired parameters for the Falloposcope display have not been finalized, but a standard B-Scan typically displays 3 seconds of data at one time, with a resolution of 5,000 A-Scans per second. </w:t>
      </w:r>
    </w:p>
    <w:p w14:paraId="04069804" w14:textId="4605E1AE" w:rsidR="00A4104C" w:rsidRDefault="00E71D46" w:rsidP="00A721F0">
      <w:pPr>
        <w:spacing w:line="480" w:lineRule="auto"/>
        <w:ind w:firstLine="576"/>
        <w:jc w:val="both"/>
      </w:pPr>
      <w:r>
        <w:t xml:space="preserve">To </w:t>
      </w:r>
      <w:r w:rsidR="00342972">
        <w:t>realize this desired display</w:t>
      </w:r>
      <w:r>
        <w:t xml:space="preserve">, the following B-Scan arrangement </w:t>
      </w:r>
      <w:r w:rsidR="00342972">
        <w:t xml:space="preserve">remains </w:t>
      </w:r>
      <w:r>
        <w:t>to be programmed</w:t>
      </w:r>
      <w:r w:rsidR="00A4104C">
        <w:t xml:space="preserve">. The Santec Laser sweeps at a rate of 20,000 scans per second, resulting in 20,000 </w:t>
      </w:r>
      <w:r w:rsidR="00A4104C">
        <w:lastRenderedPageBreak/>
        <w:t xml:space="preserve">A-Scans. </w:t>
      </w:r>
      <w:r w:rsidR="00A95120">
        <w:t>A</w:t>
      </w:r>
      <w:r w:rsidR="00A4104C">
        <w:t>verag</w:t>
      </w:r>
      <w:r w:rsidR="00A95120">
        <w:t>ing</w:t>
      </w:r>
      <w:r w:rsidR="00A4104C">
        <w:t xml:space="preserve"> every 4 A-Scans</w:t>
      </w:r>
      <w:r w:rsidR="00A95120">
        <w:t xml:space="preserve"> results</w:t>
      </w:r>
      <w:r w:rsidR="00342972">
        <w:t xml:space="preserve"> in a desirable noise reduction and</w:t>
      </w:r>
      <w:r w:rsidR="00A95120">
        <w:t xml:space="preserve"> </w:t>
      </w:r>
      <w:r w:rsidR="00A4104C">
        <w:t>a total of 5,000 A-Scans per second</w:t>
      </w:r>
      <w:r w:rsidR="00A95120">
        <w:t xml:space="preserve"> of data</w:t>
      </w:r>
      <w:r w:rsidR="00A4104C">
        <w:t xml:space="preserve">. Given </w:t>
      </w:r>
      <w:r w:rsidR="00342972">
        <w:t xml:space="preserve">the fixed monitor </w:t>
      </w:r>
      <w:r w:rsidR="00A4104C">
        <w:t xml:space="preserve">refresh speed of 25 Hz, we need to display 200 A-Scans per refresh. </w:t>
      </w:r>
      <w:r w:rsidR="009C5CB7">
        <w:t xml:space="preserve">To display 3 seconds worth of data, </w:t>
      </w:r>
      <w:r w:rsidR="00617755">
        <w:t xml:space="preserve">the image needs to be 15,000 columns long. </w:t>
      </w:r>
    </w:p>
    <w:p w14:paraId="4E7238CC" w14:textId="77777777" w:rsidR="00617755" w:rsidRDefault="009C5CB7" w:rsidP="00A721F0">
      <w:pPr>
        <w:keepNext/>
        <w:spacing w:line="480" w:lineRule="auto"/>
        <w:jc w:val="both"/>
      </w:pPr>
      <w:r>
        <w:rPr>
          <w:noProof/>
        </w:rPr>
        <w:drawing>
          <wp:inline distT="0" distB="0" distL="0" distR="0" wp14:anchorId="37E79C60" wp14:editId="7CC3FD8C">
            <wp:extent cx="5943600" cy="1299210"/>
            <wp:effectExtent l="76200" t="76200" r="133350" b="129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Scan Saved.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12992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048D0D" w14:textId="10694721" w:rsidR="00A4104C" w:rsidRPr="00617755" w:rsidRDefault="00617755" w:rsidP="00A721F0">
      <w:pPr>
        <w:pStyle w:val="Caption"/>
        <w:spacing w:line="480" w:lineRule="auto"/>
        <w:jc w:val="both"/>
        <w:rPr>
          <w:sz w:val="24"/>
          <w:szCs w:val="24"/>
        </w:rPr>
      </w:pPr>
      <w:bookmarkStart w:id="41" w:name="_Toc532457325"/>
      <w:r w:rsidRPr="00617755">
        <w:rPr>
          <w:sz w:val="24"/>
          <w:szCs w:val="24"/>
        </w:rPr>
        <w:t xml:space="preserve">Figure </w:t>
      </w:r>
      <w:r w:rsidRPr="00617755">
        <w:rPr>
          <w:sz w:val="24"/>
          <w:szCs w:val="24"/>
        </w:rPr>
        <w:fldChar w:fldCharType="begin"/>
      </w:r>
      <w:r w:rsidRPr="00617755">
        <w:rPr>
          <w:sz w:val="24"/>
          <w:szCs w:val="24"/>
        </w:rPr>
        <w:instrText xml:space="preserve"> SEQ Figure \* ARABIC </w:instrText>
      </w:r>
      <w:r w:rsidRPr="00617755">
        <w:rPr>
          <w:sz w:val="24"/>
          <w:szCs w:val="24"/>
        </w:rPr>
        <w:fldChar w:fldCharType="separate"/>
      </w:r>
      <w:r w:rsidR="00A00D22">
        <w:rPr>
          <w:noProof/>
          <w:sz w:val="24"/>
          <w:szCs w:val="24"/>
        </w:rPr>
        <w:t>22</w:t>
      </w:r>
      <w:r w:rsidRPr="00617755">
        <w:rPr>
          <w:sz w:val="24"/>
          <w:szCs w:val="24"/>
        </w:rPr>
        <w:fldChar w:fldCharType="end"/>
      </w:r>
      <w:r w:rsidRPr="00617755">
        <w:rPr>
          <w:sz w:val="24"/>
          <w:szCs w:val="24"/>
        </w:rPr>
        <w:t>: B-Scan in line with standard medical imaging applications</w:t>
      </w:r>
      <w:bookmarkEnd w:id="41"/>
    </w:p>
    <w:p w14:paraId="1C6150AA" w14:textId="42994F31" w:rsidR="00617755" w:rsidRDefault="00E71D46" w:rsidP="00A721F0">
      <w:pPr>
        <w:spacing w:line="480" w:lineRule="auto"/>
        <w:ind w:firstLine="576"/>
        <w:jc w:val="both"/>
      </w:pPr>
      <w:r>
        <w:t>This setup is not</w:t>
      </w:r>
      <w:r w:rsidR="00CE01E6">
        <w:t xml:space="preserve"> programmed at present but will likely be the final version of the B-Scan which is used for the Falloposcope software. </w:t>
      </w:r>
    </w:p>
    <w:p w14:paraId="229B10FF" w14:textId="7D08865A" w:rsidR="00F37168" w:rsidRPr="000D09D7" w:rsidRDefault="00D93FDB" w:rsidP="00A721F0">
      <w:pPr>
        <w:pStyle w:val="Heading4"/>
        <w:spacing w:line="480" w:lineRule="auto"/>
        <w:jc w:val="both"/>
        <w:rPr>
          <w:rFonts w:cs="Times New Roman"/>
        </w:rPr>
      </w:pPr>
      <w:bookmarkStart w:id="42" w:name="_Toc532383487"/>
      <w:r w:rsidRPr="00B271E5">
        <w:rPr>
          <w:rFonts w:cs="Times New Roman"/>
        </w:rPr>
        <w:t>Saving B-Scans</w:t>
      </w:r>
      <w:bookmarkEnd w:id="42"/>
    </w:p>
    <w:p w14:paraId="5AD03B03" w14:textId="4A2C81E9" w:rsidR="00ED16B6" w:rsidRDefault="00ED16B6" w:rsidP="00A721F0">
      <w:pPr>
        <w:spacing w:line="480" w:lineRule="auto"/>
        <w:ind w:firstLine="576"/>
        <w:jc w:val="both"/>
      </w:pPr>
      <w:r>
        <w:t xml:space="preserve">At present, </w:t>
      </w:r>
      <w:r w:rsidR="000E1A41">
        <w:t xml:space="preserve">a simple function to save the displayed 1024x1024 bitmap is </w:t>
      </w:r>
      <w:r w:rsidR="006B263C">
        <w:t xml:space="preserve">implemented. Below is one of these </w:t>
      </w:r>
      <w:r w:rsidR="00571BE7">
        <w:t>bitmaps</w:t>
      </w:r>
      <w:r w:rsidR="006B263C">
        <w:t xml:space="preserve">. Shown on the image is the reference mirror moving through the full possible imaging region, ranging from </w:t>
      </w:r>
      <w:r w:rsidR="005E3936">
        <w:t>OPD -4.5 mm</w:t>
      </w:r>
      <w:r w:rsidR="006B263C">
        <w:t xml:space="preserve">, through </w:t>
      </w:r>
      <w:r w:rsidR="005E3936">
        <w:t>ODP 0 mm</w:t>
      </w:r>
      <w:r w:rsidR="006B263C">
        <w:t xml:space="preserve">, and ending at </w:t>
      </w:r>
      <w:r w:rsidR="005E3936">
        <w:t>OPD + 4.5 mm</w:t>
      </w:r>
      <w:r w:rsidR="006B263C">
        <w:t xml:space="preserve">. </w:t>
      </w:r>
      <w:r w:rsidR="00AC66AC">
        <w:t xml:space="preserve">This is above the required 3mm due to the additional data points collected. </w:t>
      </w:r>
      <w:r w:rsidR="006B263C">
        <w:t>This movement is done manually, so the motion of the reference mirror is not constant.</w:t>
      </w:r>
      <w:r w:rsidR="0005166B">
        <w:t xml:space="preserve"> In </w:t>
      </w:r>
      <w:r w:rsidR="00034417">
        <w:t>OCT implementations</w:t>
      </w:r>
      <w:r w:rsidR="0005166B">
        <w:t xml:space="preserve">, the reference mirror is positioned so </w:t>
      </w:r>
      <w:r w:rsidR="00E97AD8">
        <w:t xml:space="preserve">the OPD 0 position is </w:t>
      </w:r>
      <w:r w:rsidR="00342972">
        <w:t xml:space="preserve">slightly </w:t>
      </w:r>
      <w:r w:rsidR="00E97AD8">
        <w:t xml:space="preserve">above the sample, and all reflections </w:t>
      </w:r>
      <w:r w:rsidR="00034417">
        <w:t xml:space="preserve">from the sample </w:t>
      </w:r>
      <w:r w:rsidR="00E97AD8">
        <w:t xml:space="preserve">are </w:t>
      </w:r>
      <w:r w:rsidR="00034417">
        <w:t xml:space="preserve">in the positive OPD direction. </w:t>
      </w:r>
    </w:p>
    <w:p w14:paraId="7E8791F9" w14:textId="5DE2B71D" w:rsidR="006A4D4A" w:rsidRDefault="00FD2139" w:rsidP="00A721F0">
      <w:pPr>
        <w:keepNext/>
        <w:spacing w:line="480" w:lineRule="auto"/>
        <w:jc w:val="both"/>
      </w:pPr>
      <w:r>
        <w:rPr>
          <w:noProof/>
        </w:rPr>
        <w:lastRenderedPageBreak/>
        <w:drawing>
          <wp:inline distT="0" distB="0" distL="0" distR="0" wp14:anchorId="5D97C3B4" wp14:editId="6463D8FF">
            <wp:extent cx="5943600" cy="5943600"/>
            <wp:effectExtent l="76200" t="76200" r="133350" b="133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Scan 120181121_061431.bmp"/>
                    <pic:cNvPicPr/>
                  </pic:nvPicPr>
                  <pic:blipFill>
                    <a:blip r:embed="rId30">
                      <a:extLst>
                        <a:ext uri="{28A0092B-C50C-407E-A947-70E740481C1C}">
                          <a14:useLocalDpi xmlns:a14="http://schemas.microsoft.com/office/drawing/2010/main" val="0"/>
                        </a:ext>
                      </a:extLst>
                    </a:blip>
                    <a:stretch>
                      <a:fillRect/>
                    </a:stretch>
                  </pic:blipFill>
                  <pic:spPr>
                    <a:xfrm>
                      <a:off x="0" y="0"/>
                      <a:ext cx="5943600" cy="59436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A091E9E" w14:textId="3F666A5E" w:rsidR="006B263C" w:rsidRDefault="006A4D4A" w:rsidP="00A721F0">
      <w:pPr>
        <w:pStyle w:val="Caption"/>
        <w:spacing w:line="480" w:lineRule="auto"/>
        <w:jc w:val="both"/>
        <w:rPr>
          <w:sz w:val="24"/>
          <w:szCs w:val="24"/>
        </w:rPr>
      </w:pPr>
      <w:bookmarkStart w:id="43" w:name="_Toc532457326"/>
      <w:r w:rsidRPr="006A4D4A">
        <w:rPr>
          <w:sz w:val="24"/>
          <w:szCs w:val="24"/>
        </w:rPr>
        <w:t xml:space="preserve">Figure </w:t>
      </w:r>
      <w:r w:rsidRPr="006A4D4A">
        <w:rPr>
          <w:sz w:val="24"/>
          <w:szCs w:val="24"/>
        </w:rPr>
        <w:fldChar w:fldCharType="begin"/>
      </w:r>
      <w:r w:rsidRPr="006A4D4A">
        <w:rPr>
          <w:sz w:val="24"/>
          <w:szCs w:val="24"/>
        </w:rPr>
        <w:instrText xml:space="preserve"> SEQ Figure \* ARABIC </w:instrText>
      </w:r>
      <w:r w:rsidRPr="006A4D4A">
        <w:rPr>
          <w:sz w:val="24"/>
          <w:szCs w:val="24"/>
        </w:rPr>
        <w:fldChar w:fldCharType="separate"/>
      </w:r>
      <w:r w:rsidR="00A00D22">
        <w:rPr>
          <w:noProof/>
          <w:sz w:val="24"/>
          <w:szCs w:val="24"/>
        </w:rPr>
        <w:t>23</w:t>
      </w:r>
      <w:r w:rsidRPr="006A4D4A">
        <w:rPr>
          <w:sz w:val="24"/>
          <w:szCs w:val="24"/>
        </w:rPr>
        <w:fldChar w:fldCharType="end"/>
      </w:r>
      <w:r w:rsidRPr="006A4D4A">
        <w:rPr>
          <w:sz w:val="24"/>
          <w:szCs w:val="24"/>
        </w:rPr>
        <w:t>: B-Scan image, reference mirror moving through full imaging region over a period of 41 seconds</w:t>
      </w:r>
      <w:r w:rsidR="005A64CB">
        <w:rPr>
          <w:sz w:val="24"/>
          <w:szCs w:val="24"/>
        </w:rPr>
        <w:t>. Movement of the reference arm is done manually</w:t>
      </w:r>
      <w:r w:rsidR="00C37742">
        <w:rPr>
          <w:sz w:val="24"/>
          <w:szCs w:val="24"/>
        </w:rPr>
        <w:t>.</w:t>
      </w:r>
      <w:bookmarkEnd w:id="43"/>
    </w:p>
    <w:p w14:paraId="31A02732" w14:textId="2D7526EB" w:rsidR="005D1DC5" w:rsidRDefault="005D1DC5" w:rsidP="00A721F0">
      <w:pPr>
        <w:pStyle w:val="Heading1"/>
        <w:spacing w:line="480" w:lineRule="auto"/>
        <w:jc w:val="both"/>
      </w:pPr>
      <w:bookmarkStart w:id="44" w:name="_Toc532383488"/>
      <w:r>
        <w:lastRenderedPageBreak/>
        <w:t>Conclusion</w:t>
      </w:r>
      <w:r w:rsidR="00820D1A">
        <w:t xml:space="preserve"> and Next Steps</w:t>
      </w:r>
      <w:bookmarkEnd w:id="44"/>
    </w:p>
    <w:p w14:paraId="57849A21" w14:textId="77777777" w:rsidR="00820D1A" w:rsidRDefault="005D1DC5" w:rsidP="00A721F0">
      <w:pPr>
        <w:spacing w:line="480" w:lineRule="auto"/>
        <w:jc w:val="both"/>
      </w:pPr>
      <w:r>
        <w:t>We have reviewed the theory behind fluorescence imaging and SS-OCT</w:t>
      </w:r>
      <w:r w:rsidR="00342972">
        <w:t xml:space="preserve"> and given a brief description of the Falloposcope system</w:t>
      </w:r>
      <w:r>
        <w:t xml:space="preserve">. We have implemented </w:t>
      </w:r>
      <w:r w:rsidR="00342972">
        <w:t>the Falloposcope’s</w:t>
      </w:r>
      <w:r>
        <w:t xml:space="preserve"> CCD and SS-OCT imaging system into a single computer system and software package, which can be installed in a laboratory or medical facility to operate the Falloposcope endoscopic system. </w:t>
      </w:r>
    </w:p>
    <w:p w14:paraId="24C2064D" w14:textId="2CD42D51" w:rsidR="009E63A3" w:rsidRPr="005D1DC5" w:rsidRDefault="00820D1A" w:rsidP="00A721F0">
      <w:pPr>
        <w:spacing w:line="480" w:lineRule="auto"/>
        <w:jc w:val="both"/>
      </w:pPr>
      <w:r>
        <w:t xml:space="preserve">Some features still need to be implemented. The B-Scan display needs to be finalized and programmed, as discussed in </w:t>
      </w:r>
      <w:r w:rsidR="00C31CEE">
        <w:t>S</w:t>
      </w:r>
      <w:r>
        <w:t>ection 4.5. Also, the c</w:t>
      </w:r>
      <w:r w:rsidR="005D1DC5">
        <w:t xml:space="preserve">alibration </w:t>
      </w:r>
      <w:r>
        <w:t xml:space="preserve">method </w:t>
      </w:r>
      <w:r w:rsidR="005D1DC5">
        <w:t xml:space="preserve">of the SS-OCT system </w:t>
      </w:r>
      <w:r w:rsidR="004E7D45">
        <w:t xml:space="preserve">needs to be determined and programed, as discussed in </w:t>
      </w:r>
      <w:r w:rsidR="00C31CEE">
        <w:t>S</w:t>
      </w:r>
      <w:r w:rsidR="004E7D45">
        <w:t xml:space="preserve">ection 4.4. Finally, additional hardware control will need to be included to control the light emitted </w:t>
      </w:r>
      <w:r w:rsidR="00192624">
        <w:t>during the</w:t>
      </w:r>
      <w:r w:rsidR="00176F17">
        <w:t xml:space="preserve"> fluorescence and reflectance imaging</w:t>
      </w:r>
      <w:r w:rsidR="00192624">
        <w:t xml:space="preserve">. </w:t>
      </w:r>
      <w:r w:rsidR="00F84718">
        <w:t xml:space="preserve">Controls for this can be added in the GUI in the lower left corner, while the code can be added anywhere, as long as C++ programming rules are followed. </w:t>
      </w:r>
    </w:p>
    <w:p w14:paraId="1FEEA10E" w14:textId="4ECA4392" w:rsidR="008267C2" w:rsidRPr="00B271E5" w:rsidRDefault="00EC3646" w:rsidP="00557B46">
      <w:pPr>
        <w:pStyle w:val="Heading5"/>
        <w:spacing w:line="480" w:lineRule="auto"/>
        <w:jc w:val="left"/>
        <w:rPr>
          <w:rFonts w:cs="Times New Roman"/>
        </w:rPr>
      </w:pPr>
      <w:bookmarkStart w:id="45" w:name="_Toc532383489"/>
      <w:r w:rsidRPr="00B271E5">
        <w:rPr>
          <w:rFonts w:cs="Times New Roman"/>
        </w:rPr>
        <w:t xml:space="preserve">Appendix A: </w:t>
      </w:r>
      <w:r w:rsidR="009E3B35" w:rsidRPr="00B271E5">
        <w:rPr>
          <w:rFonts w:cs="Times New Roman"/>
        </w:rPr>
        <w:t xml:space="preserve">Computer Setup and </w:t>
      </w:r>
      <w:r w:rsidRPr="00B271E5">
        <w:rPr>
          <w:rFonts w:cs="Times New Roman"/>
        </w:rPr>
        <w:t>Software Installation</w:t>
      </w:r>
      <w:bookmarkEnd w:id="45"/>
    </w:p>
    <w:p w14:paraId="331A338E" w14:textId="7329870C" w:rsidR="00EC3646" w:rsidRPr="00B271E5" w:rsidRDefault="00EC3646" w:rsidP="00A721F0">
      <w:pPr>
        <w:spacing w:line="480" w:lineRule="auto"/>
        <w:jc w:val="both"/>
        <w:rPr>
          <w:rFonts w:cs="Times New Roman"/>
          <w:szCs w:val="24"/>
        </w:rPr>
      </w:pPr>
      <w:r w:rsidRPr="00B271E5">
        <w:rPr>
          <w:rFonts w:cs="Times New Roman"/>
          <w:szCs w:val="24"/>
        </w:rPr>
        <w:t xml:space="preserve">This is a complete walkthrough of the </w:t>
      </w:r>
      <w:r w:rsidR="009E3B35" w:rsidRPr="00B271E5">
        <w:rPr>
          <w:rFonts w:cs="Times New Roman"/>
          <w:szCs w:val="24"/>
        </w:rPr>
        <w:t xml:space="preserve">computer setup and </w:t>
      </w:r>
      <w:r w:rsidRPr="00B271E5">
        <w:rPr>
          <w:rFonts w:cs="Times New Roman"/>
          <w:szCs w:val="24"/>
        </w:rPr>
        <w:t xml:space="preserve">software installation process performed on October 12, 2018 on the dedicated Falloposcope computer. </w:t>
      </w:r>
      <w:r w:rsidR="005E613E" w:rsidRPr="00B271E5">
        <w:rPr>
          <w:rFonts w:cs="Times New Roman"/>
          <w:szCs w:val="24"/>
        </w:rPr>
        <w:t xml:space="preserve">For completion, </w:t>
      </w:r>
      <w:r w:rsidR="00342972">
        <w:rPr>
          <w:rFonts w:cs="Times New Roman"/>
          <w:szCs w:val="24"/>
        </w:rPr>
        <w:t>this description</w:t>
      </w:r>
      <w:r w:rsidR="005E613E" w:rsidRPr="00B271E5">
        <w:rPr>
          <w:rFonts w:cs="Times New Roman"/>
          <w:szCs w:val="24"/>
        </w:rPr>
        <w:t xml:space="preserve"> assum</w:t>
      </w:r>
      <w:r w:rsidR="00342972">
        <w:rPr>
          <w:rFonts w:cs="Times New Roman"/>
          <w:szCs w:val="24"/>
        </w:rPr>
        <w:t>es that</w:t>
      </w:r>
      <w:r w:rsidR="005E613E" w:rsidRPr="00B271E5">
        <w:rPr>
          <w:rFonts w:cs="Times New Roman"/>
          <w:szCs w:val="24"/>
        </w:rPr>
        <w:t xml:space="preserve"> you</w:t>
      </w:r>
      <w:r w:rsidR="00342972">
        <w:rPr>
          <w:rFonts w:cs="Times New Roman"/>
          <w:szCs w:val="24"/>
        </w:rPr>
        <w:t xml:space="preserve"> a</w:t>
      </w:r>
      <w:r w:rsidR="005E613E" w:rsidRPr="00B271E5">
        <w:rPr>
          <w:rFonts w:cs="Times New Roman"/>
          <w:szCs w:val="24"/>
        </w:rPr>
        <w:t>re setting up a completely new system and walk</w:t>
      </w:r>
      <w:r w:rsidR="00342972">
        <w:rPr>
          <w:rFonts w:cs="Times New Roman"/>
          <w:szCs w:val="24"/>
        </w:rPr>
        <w:t>s</w:t>
      </w:r>
      <w:r w:rsidR="005E613E" w:rsidRPr="00B271E5">
        <w:rPr>
          <w:rFonts w:cs="Times New Roman"/>
          <w:szCs w:val="24"/>
        </w:rPr>
        <w:t xml:space="preserve"> through all steps required. </w:t>
      </w:r>
      <w:r w:rsidRPr="00B271E5">
        <w:rPr>
          <w:rFonts w:cs="Times New Roman"/>
          <w:szCs w:val="24"/>
        </w:rPr>
        <w:t xml:space="preserve">Please follow these instructions exactly. </w:t>
      </w:r>
      <w:r w:rsidR="001B1F25" w:rsidRPr="00B271E5">
        <w:rPr>
          <w:rFonts w:cs="Times New Roman"/>
          <w:b/>
          <w:szCs w:val="24"/>
        </w:rPr>
        <w:t>NOTE:</w:t>
      </w:r>
      <w:r w:rsidR="001B1F25" w:rsidRPr="00B271E5">
        <w:rPr>
          <w:rFonts w:cs="Times New Roman"/>
          <w:szCs w:val="24"/>
        </w:rPr>
        <w:t xml:space="preserve"> It is possible, with ongoing updates to drivers and Windows 10 itself that things will not work </w:t>
      </w:r>
      <w:r w:rsidR="009E3B35" w:rsidRPr="00B271E5">
        <w:rPr>
          <w:rFonts w:cs="Times New Roman"/>
          <w:szCs w:val="24"/>
        </w:rPr>
        <w:t xml:space="preserve">in the future </w:t>
      </w:r>
      <w:r w:rsidR="001B1F25" w:rsidRPr="00B271E5">
        <w:rPr>
          <w:rFonts w:cs="Times New Roman"/>
          <w:szCs w:val="24"/>
        </w:rPr>
        <w:t>exactly as they did before. This walkthrough includes as much information as possible to explain not only what was done, but why. Hopefully this will help with your troubleshooting</w:t>
      </w:r>
      <w:r w:rsidR="00F63E2A" w:rsidRPr="00B271E5">
        <w:rPr>
          <w:rFonts w:cs="Times New Roman"/>
          <w:szCs w:val="24"/>
        </w:rPr>
        <w:t>!</w:t>
      </w:r>
    </w:p>
    <w:p w14:paraId="31573709" w14:textId="1B2EC1C3" w:rsidR="009E3B35" w:rsidRPr="00B271E5" w:rsidRDefault="009E3B35" w:rsidP="00A721F0">
      <w:pPr>
        <w:pStyle w:val="ListParagraph"/>
        <w:numPr>
          <w:ilvl w:val="0"/>
          <w:numId w:val="27"/>
        </w:numPr>
        <w:spacing w:line="480" w:lineRule="auto"/>
        <w:jc w:val="both"/>
        <w:rPr>
          <w:rFonts w:cs="Times New Roman"/>
          <w:szCs w:val="24"/>
        </w:rPr>
      </w:pPr>
      <w:r w:rsidRPr="00B271E5">
        <w:rPr>
          <w:rFonts w:cs="Times New Roman"/>
          <w:b/>
          <w:szCs w:val="24"/>
        </w:rPr>
        <w:t>Computer Specifications:</w:t>
      </w:r>
      <w:r w:rsidRPr="00B271E5">
        <w:rPr>
          <w:rFonts w:cs="Times New Roman"/>
          <w:szCs w:val="24"/>
        </w:rPr>
        <w:t xml:space="preserve"> If you’re starting from scratch, these are the settings of the computer </w:t>
      </w:r>
      <w:r w:rsidR="00342972">
        <w:rPr>
          <w:rFonts w:cs="Times New Roman"/>
          <w:szCs w:val="24"/>
        </w:rPr>
        <w:t>the laboratory</w:t>
      </w:r>
      <w:r w:rsidR="00342972" w:rsidRPr="00B271E5">
        <w:rPr>
          <w:rFonts w:cs="Times New Roman"/>
          <w:szCs w:val="24"/>
        </w:rPr>
        <w:t xml:space="preserve"> </w:t>
      </w:r>
      <w:r w:rsidRPr="00B271E5">
        <w:rPr>
          <w:rFonts w:cs="Times New Roman"/>
          <w:szCs w:val="24"/>
        </w:rPr>
        <w:t xml:space="preserve">ordered from </w:t>
      </w:r>
      <w:proofErr w:type="spellStart"/>
      <w:r w:rsidRPr="00B271E5">
        <w:rPr>
          <w:rFonts w:cs="Times New Roman"/>
          <w:szCs w:val="24"/>
        </w:rPr>
        <w:t>NorTech</w:t>
      </w:r>
      <w:proofErr w:type="spellEnd"/>
      <w:r w:rsidRPr="00B271E5">
        <w:rPr>
          <w:rFonts w:cs="Times New Roman"/>
          <w:szCs w:val="24"/>
        </w:rPr>
        <w:t>:</w:t>
      </w:r>
    </w:p>
    <w:p w14:paraId="67F1EEB3" w14:textId="515FE6BE" w:rsidR="009E3B35" w:rsidRPr="00B271E5" w:rsidRDefault="002F35A0" w:rsidP="00A721F0">
      <w:pPr>
        <w:spacing w:line="480" w:lineRule="auto"/>
        <w:jc w:val="both"/>
        <w:rPr>
          <w:rFonts w:cs="Times New Roman"/>
          <w:szCs w:val="24"/>
        </w:rPr>
      </w:pPr>
      <w:r w:rsidRPr="00B271E5">
        <w:rPr>
          <w:rFonts w:cs="Times New Roman"/>
          <w:noProof/>
          <w:szCs w:val="24"/>
        </w:rPr>
        <w:lastRenderedPageBreak/>
        <w:drawing>
          <wp:inline distT="0" distB="0" distL="0" distR="0" wp14:anchorId="6723F338" wp14:editId="69369045">
            <wp:extent cx="5591955" cy="3534268"/>
            <wp:effectExtent l="76200" t="76200" r="142240" b="14287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mputer specs.PNG"/>
                    <pic:cNvPicPr/>
                  </pic:nvPicPr>
                  <pic:blipFill>
                    <a:blip r:embed="rId23">
                      <a:extLst>
                        <a:ext uri="{28A0092B-C50C-407E-A947-70E740481C1C}">
                          <a14:useLocalDpi xmlns:a14="http://schemas.microsoft.com/office/drawing/2010/main" val="0"/>
                        </a:ext>
                      </a:extLst>
                    </a:blip>
                    <a:stretch>
                      <a:fillRect/>
                    </a:stretch>
                  </pic:blipFill>
                  <pic:spPr>
                    <a:xfrm>
                      <a:off x="0" y="0"/>
                      <a:ext cx="5591955" cy="353426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9178A39" w14:textId="1B4ECBAC" w:rsidR="005E613E" w:rsidRPr="00B271E5" w:rsidRDefault="009E3B35" w:rsidP="00A721F0">
      <w:pPr>
        <w:spacing w:line="480" w:lineRule="auto"/>
        <w:ind w:left="720"/>
        <w:jc w:val="both"/>
        <w:rPr>
          <w:rFonts w:cs="Times New Roman"/>
          <w:szCs w:val="24"/>
        </w:rPr>
      </w:pPr>
      <w:r w:rsidRPr="00B271E5">
        <w:rPr>
          <w:rFonts w:cs="Times New Roman"/>
          <w:szCs w:val="24"/>
        </w:rPr>
        <w:t xml:space="preserve">The critical components are the X299 chipset, as well as the AMD Pro WX7100 GPU. The high-end chipset provides enough lanes for data transfer between the AlazarTech board and the GPU. Without them data processing cannot happen as quickly. </w:t>
      </w:r>
      <w:r w:rsidR="005E613E" w:rsidRPr="00B271E5">
        <w:rPr>
          <w:rFonts w:cs="Times New Roman"/>
          <w:szCs w:val="24"/>
        </w:rPr>
        <w:t xml:space="preserve">If you are considering a different configuration, this functionality is what’s required. </w:t>
      </w:r>
    </w:p>
    <w:p w14:paraId="3CD500A6" w14:textId="5B5EA8AA" w:rsidR="003A60DE" w:rsidRPr="00B271E5" w:rsidRDefault="009E3B35" w:rsidP="00A721F0">
      <w:pPr>
        <w:pStyle w:val="ListParagraph"/>
        <w:numPr>
          <w:ilvl w:val="0"/>
          <w:numId w:val="27"/>
        </w:numPr>
        <w:spacing w:line="480" w:lineRule="auto"/>
        <w:jc w:val="both"/>
        <w:rPr>
          <w:rFonts w:cs="Times New Roman"/>
          <w:szCs w:val="24"/>
        </w:rPr>
      </w:pPr>
      <w:r w:rsidRPr="00B271E5">
        <w:rPr>
          <w:rFonts w:cs="Times New Roman"/>
          <w:b/>
          <w:szCs w:val="24"/>
        </w:rPr>
        <w:t>Install Updated GPU Drivers</w:t>
      </w:r>
      <w:r w:rsidR="005E613E" w:rsidRPr="00B271E5">
        <w:rPr>
          <w:rFonts w:cs="Times New Roman"/>
          <w:b/>
          <w:szCs w:val="24"/>
        </w:rPr>
        <w:t>, Enable Direct GMA</w:t>
      </w:r>
      <w:r w:rsidRPr="00B271E5">
        <w:rPr>
          <w:rFonts w:cs="Times New Roman"/>
          <w:b/>
          <w:szCs w:val="24"/>
        </w:rPr>
        <w:t>:</w:t>
      </w:r>
      <w:r w:rsidRPr="00B271E5">
        <w:rPr>
          <w:rFonts w:cs="Times New Roman"/>
          <w:szCs w:val="24"/>
        </w:rPr>
        <w:t xml:space="preserve"> </w:t>
      </w:r>
      <w:r w:rsidR="005E613E" w:rsidRPr="00B271E5">
        <w:rPr>
          <w:rFonts w:cs="Times New Roman"/>
          <w:szCs w:val="24"/>
        </w:rPr>
        <w:t xml:space="preserve">You will need to change the driver settings of the AMD card to allow for Direct Graphics Memory Access (GMA). This will allow data from the AlazarTech board to be written directly to the AMD card. The drivers used by </w:t>
      </w:r>
      <w:r w:rsidR="004E7D45">
        <w:rPr>
          <w:rFonts w:cs="Times New Roman"/>
          <w:szCs w:val="24"/>
        </w:rPr>
        <w:t>the optics tissue laboratory</w:t>
      </w:r>
      <w:r w:rsidR="005E613E" w:rsidRPr="00B271E5">
        <w:rPr>
          <w:rFonts w:cs="Times New Roman"/>
          <w:szCs w:val="24"/>
        </w:rPr>
        <w:t xml:space="preserve"> are saved (win10-64bit-radeon-pro-software-enterprise-18.q3.1-oct1.exe), </w:t>
      </w:r>
      <w:r w:rsidR="003A60DE" w:rsidRPr="00B271E5">
        <w:rPr>
          <w:rFonts w:cs="Times New Roman"/>
          <w:szCs w:val="24"/>
        </w:rPr>
        <w:t xml:space="preserve">as well as the installation instructions (AMD Driver Installation Guide), </w:t>
      </w:r>
      <w:r w:rsidR="005E613E" w:rsidRPr="00B271E5">
        <w:rPr>
          <w:rFonts w:cs="Times New Roman"/>
          <w:szCs w:val="24"/>
        </w:rPr>
        <w:t>but it</w:t>
      </w:r>
      <w:r w:rsidR="003A60DE" w:rsidRPr="00B271E5">
        <w:rPr>
          <w:rFonts w:cs="Times New Roman"/>
          <w:szCs w:val="24"/>
        </w:rPr>
        <w:t>’</w:t>
      </w:r>
      <w:r w:rsidR="005E613E" w:rsidRPr="00B271E5">
        <w:rPr>
          <w:rFonts w:cs="Times New Roman"/>
          <w:szCs w:val="24"/>
        </w:rPr>
        <w:t xml:space="preserve">s recommended you download the </w:t>
      </w:r>
      <w:r w:rsidR="003A60DE" w:rsidRPr="00B271E5">
        <w:rPr>
          <w:rFonts w:cs="Times New Roman"/>
          <w:szCs w:val="24"/>
        </w:rPr>
        <w:t>latest driver</w:t>
      </w:r>
      <w:r w:rsidR="005E613E" w:rsidRPr="00B271E5">
        <w:rPr>
          <w:rFonts w:cs="Times New Roman"/>
          <w:szCs w:val="24"/>
        </w:rPr>
        <w:t xml:space="preserve"> </w:t>
      </w:r>
      <w:r w:rsidR="003A60DE" w:rsidRPr="00B271E5">
        <w:rPr>
          <w:rFonts w:cs="Times New Roman"/>
          <w:szCs w:val="24"/>
        </w:rPr>
        <w:t xml:space="preserve">software </w:t>
      </w:r>
      <w:r w:rsidR="005E613E" w:rsidRPr="00B271E5">
        <w:rPr>
          <w:rFonts w:cs="Times New Roman"/>
          <w:szCs w:val="24"/>
        </w:rPr>
        <w:t xml:space="preserve">from the AMD website. </w:t>
      </w:r>
    </w:p>
    <w:p w14:paraId="17719A2A" w14:textId="77777777" w:rsidR="003A60DE" w:rsidRPr="00B271E5" w:rsidRDefault="003A60DE" w:rsidP="00A721F0">
      <w:pPr>
        <w:pStyle w:val="ListParagraph"/>
        <w:spacing w:line="480" w:lineRule="auto"/>
        <w:jc w:val="both"/>
        <w:rPr>
          <w:rFonts w:cs="Times New Roman"/>
          <w:b/>
          <w:szCs w:val="24"/>
        </w:rPr>
      </w:pPr>
    </w:p>
    <w:p w14:paraId="16C5F9D4" w14:textId="5E25EB9A" w:rsidR="009E3B35" w:rsidRDefault="003A60DE" w:rsidP="00A721F0">
      <w:pPr>
        <w:pStyle w:val="ListParagraph"/>
        <w:spacing w:line="480" w:lineRule="auto"/>
        <w:jc w:val="both"/>
        <w:rPr>
          <w:rFonts w:cs="Times New Roman"/>
          <w:szCs w:val="24"/>
        </w:rPr>
      </w:pPr>
      <w:r w:rsidRPr="00B271E5">
        <w:rPr>
          <w:rFonts w:cs="Times New Roman"/>
          <w:szCs w:val="24"/>
        </w:rPr>
        <w:lastRenderedPageBreak/>
        <w:t xml:space="preserve">Install all possible packages and restart the computer. </w:t>
      </w:r>
      <w:r w:rsidR="005E613E" w:rsidRPr="00B271E5">
        <w:rPr>
          <w:rFonts w:cs="Times New Roman"/>
          <w:szCs w:val="24"/>
        </w:rPr>
        <w:t>When this is complete, you should be able to right-click to access the FirePro settings.</w:t>
      </w:r>
    </w:p>
    <w:p w14:paraId="6FCC558C" w14:textId="583E6A87" w:rsidR="002F35A0" w:rsidRPr="002F79C5" w:rsidRDefault="002F79C5" w:rsidP="00A721F0">
      <w:pPr>
        <w:spacing w:line="480" w:lineRule="auto"/>
        <w:jc w:val="both"/>
        <w:rPr>
          <w:rFonts w:cs="Times New Roman"/>
          <w:szCs w:val="24"/>
        </w:rPr>
      </w:pPr>
      <w:r>
        <w:rPr>
          <w:rFonts w:cs="Times New Roman"/>
          <w:noProof/>
          <w:szCs w:val="24"/>
        </w:rPr>
        <w:drawing>
          <wp:inline distT="0" distB="0" distL="0" distR="0" wp14:anchorId="6D89A50A" wp14:editId="093718E2">
            <wp:extent cx="5943600" cy="3343275"/>
            <wp:effectExtent l="76200" t="76200" r="133350" b="142875"/>
            <wp:docPr id="13" name="Picture 13" descr="A picture contain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ccessing AMD firepro settings.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ECBEF3D" w14:textId="2DCFE95E" w:rsidR="005E613E" w:rsidRPr="00B271E5" w:rsidRDefault="002116C8" w:rsidP="00A721F0">
      <w:pPr>
        <w:spacing w:line="480" w:lineRule="auto"/>
        <w:ind w:left="720"/>
        <w:jc w:val="both"/>
        <w:rPr>
          <w:rFonts w:cs="Times New Roman"/>
          <w:szCs w:val="24"/>
        </w:rPr>
      </w:pPr>
      <w:r w:rsidRPr="00B271E5">
        <w:rPr>
          <w:rFonts w:cs="Times New Roman"/>
          <w:szCs w:val="24"/>
        </w:rPr>
        <w:t>Select “Advanced”, then “SDI/</w:t>
      </w:r>
      <w:proofErr w:type="spellStart"/>
      <w:r w:rsidRPr="00B271E5">
        <w:rPr>
          <w:rFonts w:cs="Times New Roman"/>
          <w:szCs w:val="24"/>
        </w:rPr>
        <w:t>DirectGMA</w:t>
      </w:r>
      <w:proofErr w:type="spellEnd"/>
      <w:r w:rsidRPr="00B271E5">
        <w:rPr>
          <w:rFonts w:cs="Times New Roman"/>
          <w:szCs w:val="24"/>
        </w:rPr>
        <w:t xml:space="preserve">”. Check the box and move the slider as high as it will go. </w:t>
      </w:r>
    </w:p>
    <w:p w14:paraId="790F40E3" w14:textId="026B8422" w:rsidR="002F35A0" w:rsidRDefault="002F35A0" w:rsidP="00A721F0">
      <w:pPr>
        <w:spacing w:line="480" w:lineRule="auto"/>
        <w:jc w:val="both"/>
        <w:rPr>
          <w:rFonts w:cs="Times New Roman"/>
          <w:szCs w:val="24"/>
        </w:rPr>
      </w:pPr>
      <w:r>
        <w:rPr>
          <w:rFonts w:cs="Times New Roman"/>
          <w:noProof/>
          <w:szCs w:val="24"/>
        </w:rPr>
        <w:lastRenderedPageBreak/>
        <w:drawing>
          <wp:inline distT="0" distB="0" distL="0" distR="0" wp14:anchorId="71B8CB97" wp14:editId="3FF1F6A2">
            <wp:extent cx="5943600" cy="3343275"/>
            <wp:effectExtent l="76200" t="76200" r="133350" b="142875"/>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MD DirectGMA Setting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5501008" w14:textId="293533C1" w:rsidR="00974C73" w:rsidRPr="00B271E5" w:rsidRDefault="00974C73" w:rsidP="00A721F0">
      <w:pPr>
        <w:spacing w:line="480" w:lineRule="auto"/>
        <w:jc w:val="both"/>
        <w:rPr>
          <w:rFonts w:cs="Times New Roman"/>
          <w:szCs w:val="24"/>
        </w:rPr>
      </w:pPr>
      <w:r w:rsidRPr="00B271E5">
        <w:rPr>
          <w:rFonts w:cs="Times New Roman"/>
          <w:szCs w:val="24"/>
        </w:rPr>
        <w:tab/>
        <w:t xml:space="preserve">Restart the computer for this change to take effect. </w:t>
      </w:r>
    </w:p>
    <w:p w14:paraId="2F18E513" w14:textId="100F2DA8" w:rsidR="00F63E2A" w:rsidRPr="00B271E5" w:rsidRDefault="00F63E2A" w:rsidP="00A721F0">
      <w:pPr>
        <w:pStyle w:val="ListParagraph"/>
        <w:numPr>
          <w:ilvl w:val="0"/>
          <w:numId w:val="27"/>
        </w:numPr>
        <w:spacing w:line="480" w:lineRule="auto"/>
        <w:jc w:val="both"/>
        <w:rPr>
          <w:rFonts w:cs="Times New Roman"/>
          <w:szCs w:val="24"/>
        </w:rPr>
      </w:pPr>
      <w:r w:rsidRPr="00B271E5">
        <w:rPr>
          <w:rFonts w:cs="Times New Roman"/>
          <w:b/>
          <w:szCs w:val="24"/>
        </w:rPr>
        <w:t xml:space="preserve">Install Visual Studio 2017 </w:t>
      </w:r>
      <w:r w:rsidR="004707D3" w:rsidRPr="00B271E5">
        <w:rPr>
          <w:rFonts w:cs="Times New Roman"/>
          <w:b/>
          <w:szCs w:val="24"/>
        </w:rPr>
        <w:t>Community Edition:</w:t>
      </w:r>
      <w:r w:rsidRPr="00B271E5">
        <w:rPr>
          <w:rFonts w:cs="Times New Roman"/>
          <w:szCs w:val="24"/>
        </w:rPr>
        <w:t xml:space="preserve"> All software was developed in Visual Studio 2017 for C++/CLI. At the time of this writing, the Community version of Visual Studio is free, hopefully this is still the case or Microsoft will have difficulty attracting 3</w:t>
      </w:r>
      <w:r w:rsidRPr="00B271E5">
        <w:rPr>
          <w:rFonts w:cs="Times New Roman"/>
          <w:szCs w:val="24"/>
          <w:vertAlign w:val="superscript"/>
        </w:rPr>
        <w:t>rd</w:t>
      </w:r>
      <w:r w:rsidRPr="00B271E5">
        <w:rPr>
          <w:rFonts w:cs="Times New Roman"/>
          <w:szCs w:val="24"/>
        </w:rPr>
        <w:t xml:space="preserve"> party developers to its platform. Anyway, several sub-packages must also be installed. </w:t>
      </w:r>
      <w:r w:rsidR="004707D3" w:rsidRPr="00B271E5">
        <w:rPr>
          <w:rFonts w:cs="Times New Roman"/>
          <w:szCs w:val="24"/>
        </w:rPr>
        <w:t>Download and run the Visual Studio 2017 Installer, then select the following packages to include in the installation of the Community Edition. The total file size should be around 8 GB.</w:t>
      </w:r>
    </w:p>
    <w:p w14:paraId="1CE2BB4A" w14:textId="4FB18FBD" w:rsidR="00F63E2A" w:rsidRPr="00B271E5" w:rsidRDefault="00F63E2A" w:rsidP="00A721F0">
      <w:pPr>
        <w:pStyle w:val="ListParagraph"/>
        <w:numPr>
          <w:ilvl w:val="1"/>
          <w:numId w:val="27"/>
        </w:numPr>
        <w:spacing w:line="480" w:lineRule="auto"/>
        <w:jc w:val="both"/>
        <w:rPr>
          <w:rFonts w:cs="Times New Roman"/>
          <w:szCs w:val="24"/>
        </w:rPr>
      </w:pPr>
      <w:r w:rsidRPr="00B271E5">
        <w:rPr>
          <w:rFonts w:cs="Times New Roman"/>
          <w:szCs w:val="24"/>
        </w:rPr>
        <w:t>.NET Desktop Development</w:t>
      </w:r>
    </w:p>
    <w:p w14:paraId="16DD2B49" w14:textId="54B7AF6A" w:rsidR="00F63E2A" w:rsidRPr="00B271E5" w:rsidRDefault="00F63E2A" w:rsidP="00A721F0">
      <w:pPr>
        <w:pStyle w:val="ListParagraph"/>
        <w:numPr>
          <w:ilvl w:val="1"/>
          <w:numId w:val="27"/>
        </w:numPr>
        <w:spacing w:line="480" w:lineRule="auto"/>
        <w:jc w:val="both"/>
        <w:rPr>
          <w:rFonts w:cs="Times New Roman"/>
          <w:szCs w:val="24"/>
        </w:rPr>
      </w:pPr>
      <w:r w:rsidRPr="00B271E5">
        <w:rPr>
          <w:rFonts w:cs="Times New Roman"/>
          <w:szCs w:val="24"/>
        </w:rPr>
        <w:t>Desktop Development with C++</w:t>
      </w:r>
    </w:p>
    <w:p w14:paraId="68959D72" w14:textId="088A4BED" w:rsidR="00F63E2A" w:rsidRPr="00B271E5" w:rsidRDefault="00F63E2A" w:rsidP="00A721F0">
      <w:pPr>
        <w:pStyle w:val="ListParagraph"/>
        <w:numPr>
          <w:ilvl w:val="1"/>
          <w:numId w:val="27"/>
        </w:numPr>
        <w:spacing w:line="480" w:lineRule="auto"/>
        <w:jc w:val="both"/>
        <w:rPr>
          <w:rFonts w:cs="Times New Roman"/>
          <w:szCs w:val="24"/>
        </w:rPr>
      </w:pPr>
      <w:r w:rsidRPr="00B271E5">
        <w:rPr>
          <w:rFonts w:cs="Times New Roman"/>
          <w:szCs w:val="24"/>
        </w:rPr>
        <w:lastRenderedPageBreak/>
        <w:t xml:space="preserve">Along the right hand side, there is a section titled “Installation Details”. Under “Desktop Development with C++”, be sure to check “C++/CLI Support” or you will be unable to debug the software. </w:t>
      </w:r>
    </w:p>
    <w:p w14:paraId="29D8C6A6" w14:textId="108B4EF9" w:rsidR="003A60DE" w:rsidRPr="00B271E5" w:rsidRDefault="00F63E2A" w:rsidP="00A721F0">
      <w:pPr>
        <w:pStyle w:val="ListParagraph"/>
        <w:numPr>
          <w:ilvl w:val="1"/>
          <w:numId w:val="27"/>
        </w:numPr>
        <w:spacing w:line="480" w:lineRule="auto"/>
        <w:jc w:val="both"/>
        <w:rPr>
          <w:rFonts w:cs="Times New Roman"/>
          <w:szCs w:val="24"/>
        </w:rPr>
      </w:pPr>
      <w:r w:rsidRPr="00B271E5">
        <w:rPr>
          <w:rFonts w:cs="Times New Roman"/>
          <w:szCs w:val="24"/>
        </w:rPr>
        <w:t>With these three options selected, click “Install While Downloading” in the lower right-hand corner.</w:t>
      </w:r>
    </w:p>
    <w:p w14:paraId="4B616B04" w14:textId="408F7C98" w:rsidR="00ED4938" w:rsidRDefault="00ED4938" w:rsidP="00A721F0">
      <w:pPr>
        <w:pStyle w:val="ListParagraph"/>
        <w:numPr>
          <w:ilvl w:val="1"/>
          <w:numId w:val="27"/>
        </w:numPr>
        <w:spacing w:line="480" w:lineRule="auto"/>
        <w:jc w:val="both"/>
        <w:rPr>
          <w:rFonts w:cs="Times New Roman"/>
          <w:szCs w:val="24"/>
        </w:rPr>
      </w:pPr>
      <w:r w:rsidRPr="00B271E5">
        <w:rPr>
          <w:rFonts w:cs="Times New Roman"/>
          <w:szCs w:val="24"/>
        </w:rPr>
        <w:t xml:space="preserve">Restart the computer when prompted. </w:t>
      </w:r>
    </w:p>
    <w:p w14:paraId="5BABA198" w14:textId="6B8EA766" w:rsidR="002F35A0" w:rsidRPr="002F35A0" w:rsidRDefault="002F35A0" w:rsidP="00A721F0">
      <w:pPr>
        <w:spacing w:line="480" w:lineRule="auto"/>
        <w:jc w:val="both"/>
        <w:rPr>
          <w:rFonts w:cs="Times New Roman"/>
          <w:szCs w:val="24"/>
        </w:rPr>
      </w:pPr>
      <w:r>
        <w:rPr>
          <w:rFonts w:cs="Times New Roman"/>
          <w:noProof/>
          <w:szCs w:val="24"/>
        </w:rPr>
        <w:drawing>
          <wp:inline distT="0" distB="0" distL="0" distR="0" wp14:anchorId="5AB8EBCA" wp14:editId="3EB2931C">
            <wp:extent cx="5943600" cy="3343275"/>
            <wp:effectExtent l="76200" t="76200" r="133350" b="142875"/>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VS2017 Installer Package Selection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69C9279" w14:textId="742482CB" w:rsidR="00F63E2A" w:rsidRPr="00B271E5" w:rsidRDefault="00F63E2A" w:rsidP="00A721F0">
      <w:pPr>
        <w:pStyle w:val="ListParagraph"/>
        <w:numPr>
          <w:ilvl w:val="0"/>
          <w:numId w:val="27"/>
        </w:numPr>
        <w:spacing w:line="480" w:lineRule="auto"/>
        <w:jc w:val="both"/>
        <w:rPr>
          <w:rFonts w:cs="Times New Roman"/>
          <w:szCs w:val="24"/>
        </w:rPr>
      </w:pPr>
      <w:r w:rsidRPr="00B271E5">
        <w:rPr>
          <w:rFonts w:cs="Times New Roman"/>
          <w:b/>
          <w:szCs w:val="24"/>
        </w:rPr>
        <w:t>Install AlazarTech Packages:</w:t>
      </w:r>
      <w:r w:rsidRPr="00B271E5">
        <w:rPr>
          <w:rFonts w:cs="Times New Roman"/>
          <w:szCs w:val="24"/>
        </w:rPr>
        <w:t xml:space="preserve"> There are 3 CDs of material to install. For each, run the </w:t>
      </w:r>
      <w:r w:rsidR="004707D3" w:rsidRPr="00B271E5">
        <w:rPr>
          <w:rFonts w:cs="Times New Roman"/>
          <w:szCs w:val="24"/>
        </w:rPr>
        <w:t>Setup on each CD to the default folder, all 3 should install to the main folder “C:\AlazarTech”. Do NOT modify this unless you know what you’re doing! The Falloposcope software has file dependencies in the various directories.</w:t>
      </w:r>
    </w:p>
    <w:p w14:paraId="37BAA75F" w14:textId="79F751FE" w:rsidR="004707D3" w:rsidRPr="00B271E5" w:rsidRDefault="004707D3" w:rsidP="00A721F0">
      <w:pPr>
        <w:pStyle w:val="ListParagraph"/>
        <w:numPr>
          <w:ilvl w:val="1"/>
          <w:numId w:val="27"/>
        </w:numPr>
        <w:spacing w:line="480" w:lineRule="auto"/>
        <w:jc w:val="both"/>
        <w:rPr>
          <w:rFonts w:cs="Times New Roman"/>
          <w:szCs w:val="24"/>
        </w:rPr>
      </w:pPr>
      <w:r w:rsidRPr="00B271E5">
        <w:rPr>
          <w:rFonts w:cs="Times New Roman"/>
          <w:szCs w:val="24"/>
        </w:rPr>
        <w:t>ATS-SDK</w:t>
      </w:r>
    </w:p>
    <w:p w14:paraId="201170E4" w14:textId="7B8CFE98" w:rsidR="004707D3" w:rsidRPr="00B271E5" w:rsidRDefault="004707D3" w:rsidP="00A721F0">
      <w:pPr>
        <w:pStyle w:val="ListParagraph"/>
        <w:numPr>
          <w:ilvl w:val="1"/>
          <w:numId w:val="27"/>
        </w:numPr>
        <w:spacing w:line="480" w:lineRule="auto"/>
        <w:jc w:val="both"/>
        <w:rPr>
          <w:rFonts w:cs="Times New Roman"/>
          <w:szCs w:val="24"/>
        </w:rPr>
      </w:pPr>
      <w:r w:rsidRPr="00B271E5">
        <w:rPr>
          <w:rFonts w:cs="Times New Roman"/>
          <w:szCs w:val="24"/>
        </w:rPr>
        <w:t>ATS-GMA v4.0.0</w:t>
      </w:r>
    </w:p>
    <w:p w14:paraId="6B100613" w14:textId="5F8F847F" w:rsidR="004707D3" w:rsidRPr="00B271E5" w:rsidRDefault="004707D3" w:rsidP="00A721F0">
      <w:pPr>
        <w:pStyle w:val="ListParagraph"/>
        <w:numPr>
          <w:ilvl w:val="1"/>
          <w:numId w:val="27"/>
        </w:numPr>
        <w:spacing w:line="480" w:lineRule="auto"/>
        <w:jc w:val="both"/>
        <w:rPr>
          <w:rFonts w:cs="Times New Roman"/>
          <w:szCs w:val="24"/>
        </w:rPr>
      </w:pPr>
      <w:r w:rsidRPr="00B271E5">
        <w:rPr>
          <w:rFonts w:cs="Times New Roman"/>
          <w:szCs w:val="24"/>
        </w:rPr>
        <w:lastRenderedPageBreak/>
        <w:t>ATS-GMA-OCT v4.0.0</w:t>
      </w:r>
    </w:p>
    <w:p w14:paraId="1FDAD5D4" w14:textId="734E420B" w:rsidR="00124336" w:rsidRPr="00B271E5" w:rsidRDefault="00124336" w:rsidP="00A721F0">
      <w:pPr>
        <w:pStyle w:val="ListParagraph"/>
        <w:spacing w:line="480" w:lineRule="auto"/>
        <w:jc w:val="both"/>
        <w:rPr>
          <w:rFonts w:cs="Times New Roman"/>
          <w:szCs w:val="24"/>
        </w:rPr>
      </w:pPr>
      <w:r w:rsidRPr="00B271E5">
        <w:rPr>
          <w:rFonts w:cs="Times New Roman"/>
          <w:szCs w:val="24"/>
        </w:rPr>
        <w:t>Once this is complete, you need to move the .</w:t>
      </w:r>
      <w:proofErr w:type="spellStart"/>
      <w:r w:rsidRPr="00B271E5">
        <w:rPr>
          <w:rFonts w:cs="Times New Roman"/>
          <w:szCs w:val="24"/>
        </w:rPr>
        <w:t>dll</w:t>
      </w:r>
      <w:proofErr w:type="spellEnd"/>
      <w:r w:rsidRPr="00B271E5">
        <w:rPr>
          <w:rFonts w:cs="Times New Roman"/>
          <w:szCs w:val="24"/>
        </w:rPr>
        <w:t xml:space="preserve"> files to the appropriate locations. </w:t>
      </w:r>
    </w:p>
    <w:p w14:paraId="3751A5F3" w14:textId="77777777" w:rsidR="00ED4938" w:rsidRPr="00B271E5" w:rsidRDefault="004707D3" w:rsidP="00A721F0">
      <w:pPr>
        <w:pStyle w:val="ListParagraph"/>
        <w:numPr>
          <w:ilvl w:val="0"/>
          <w:numId w:val="27"/>
        </w:numPr>
        <w:spacing w:line="480" w:lineRule="auto"/>
        <w:jc w:val="both"/>
        <w:rPr>
          <w:rFonts w:cs="Times New Roman"/>
          <w:szCs w:val="24"/>
        </w:rPr>
      </w:pPr>
      <w:r w:rsidRPr="00B271E5">
        <w:rPr>
          <w:rFonts w:cs="Times New Roman"/>
          <w:b/>
          <w:szCs w:val="24"/>
        </w:rPr>
        <w:t>Install P</w:t>
      </w:r>
      <w:r w:rsidR="00974C73" w:rsidRPr="00B271E5">
        <w:rPr>
          <w:rFonts w:cs="Times New Roman"/>
          <w:b/>
          <w:szCs w:val="24"/>
        </w:rPr>
        <w:t>IC</w:t>
      </w:r>
      <w:r w:rsidRPr="00B271E5">
        <w:rPr>
          <w:rFonts w:cs="Times New Roman"/>
          <w:b/>
          <w:szCs w:val="24"/>
        </w:rPr>
        <w:t>am:</w:t>
      </w:r>
      <w:r w:rsidRPr="00B271E5">
        <w:rPr>
          <w:rFonts w:cs="Times New Roman"/>
          <w:szCs w:val="24"/>
        </w:rPr>
        <w:t xml:space="preserve"> </w:t>
      </w:r>
      <w:r w:rsidR="00974C73" w:rsidRPr="00B271E5">
        <w:rPr>
          <w:rFonts w:cs="Times New Roman"/>
          <w:szCs w:val="24"/>
        </w:rPr>
        <w:t xml:space="preserve">Run the installation for “PICam.exe”. There may be updated versions of this, but you should be fine with the saved version. </w:t>
      </w:r>
    </w:p>
    <w:p w14:paraId="6A296558" w14:textId="52582A53" w:rsidR="004707D3" w:rsidRPr="00B271E5" w:rsidRDefault="00974C73" w:rsidP="00A721F0">
      <w:pPr>
        <w:pStyle w:val="ListParagraph"/>
        <w:numPr>
          <w:ilvl w:val="1"/>
          <w:numId w:val="27"/>
        </w:numPr>
        <w:spacing w:line="480" w:lineRule="auto"/>
        <w:jc w:val="both"/>
        <w:rPr>
          <w:rFonts w:cs="Times New Roman"/>
          <w:szCs w:val="24"/>
        </w:rPr>
      </w:pPr>
      <w:r w:rsidRPr="00B271E5">
        <w:rPr>
          <w:rFonts w:cs="Times New Roman"/>
          <w:szCs w:val="24"/>
        </w:rPr>
        <w:t>Install to the default directory “C:\Program Files\Princeton Instruments\PICam”.</w:t>
      </w:r>
      <w:r w:rsidR="00ED4938" w:rsidRPr="00B271E5">
        <w:rPr>
          <w:rFonts w:cs="Times New Roman"/>
          <w:szCs w:val="24"/>
        </w:rPr>
        <w:t xml:space="preserve"> </w:t>
      </w:r>
    </w:p>
    <w:p w14:paraId="1B5CA432" w14:textId="4D510045" w:rsidR="00ED4938" w:rsidRPr="00B271E5" w:rsidRDefault="00ED4938" w:rsidP="00A721F0">
      <w:pPr>
        <w:pStyle w:val="ListParagraph"/>
        <w:numPr>
          <w:ilvl w:val="1"/>
          <w:numId w:val="27"/>
        </w:numPr>
        <w:spacing w:line="480" w:lineRule="auto"/>
        <w:jc w:val="both"/>
        <w:rPr>
          <w:rFonts w:cs="Times New Roman"/>
          <w:szCs w:val="24"/>
        </w:rPr>
      </w:pPr>
      <w:r w:rsidRPr="00B271E5">
        <w:rPr>
          <w:rFonts w:cs="Times New Roman"/>
          <w:szCs w:val="24"/>
        </w:rPr>
        <w:t xml:space="preserve">Select “Custom” installation and check the box next to “SDK” to install the PICam software development tool kit. </w:t>
      </w:r>
    </w:p>
    <w:p w14:paraId="685A3D0B" w14:textId="4E34C5F0" w:rsidR="006301BC" w:rsidRPr="00B271E5" w:rsidRDefault="006301BC" w:rsidP="00A721F0">
      <w:pPr>
        <w:pStyle w:val="ListParagraph"/>
        <w:numPr>
          <w:ilvl w:val="1"/>
          <w:numId w:val="27"/>
        </w:numPr>
        <w:spacing w:line="480" w:lineRule="auto"/>
        <w:jc w:val="both"/>
        <w:rPr>
          <w:rFonts w:cs="Times New Roman"/>
          <w:szCs w:val="24"/>
        </w:rPr>
      </w:pPr>
      <w:r w:rsidRPr="00B271E5">
        <w:rPr>
          <w:rFonts w:cs="Times New Roman"/>
          <w:szCs w:val="24"/>
        </w:rPr>
        <w:t xml:space="preserve">As it installs, it will ask about various sub-packages. Click “Yes” as they come up. </w:t>
      </w:r>
    </w:p>
    <w:p w14:paraId="6E02623E" w14:textId="4B326BB1" w:rsidR="00974C73" w:rsidRPr="00B271E5" w:rsidRDefault="00974C73" w:rsidP="00A721F0">
      <w:pPr>
        <w:pStyle w:val="ListParagraph"/>
        <w:numPr>
          <w:ilvl w:val="1"/>
          <w:numId w:val="27"/>
        </w:numPr>
        <w:spacing w:line="480" w:lineRule="auto"/>
        <w:jc w:val="both"/>
        <w:rPr>
          <w:rFonts w:cs="Times New Roman"/>
          <w:szCs w:val="24"/>
        </w:rPr>
      </w:pPr>
      <w:r w:rsidRPr="00B271E5">
        <w:rPr>
          <w:rFonts w:cs="Times New Roman"/>
          <w:szCs w:val="24"/>
        </w:rPr>
        <w:t xml:space="preserve">Restart the computer. </w:t>
      </w:r>
    </w:p>
    <w:p w14:paraId="00A0A4DF" w14:textId="3DF9C7BE" w:rsidR="00974C73" w:rsidRPr="00B271E5" w:rsidRDefault="005A4379" w:rsidP="00A721F0">
      <w:pPr>
        <w:pStyle w:val="ListParagraph"/>
        <w:numPr>
          <w:ilvl w:val="0"/>
          <w:numId w:val="27"/>
        </w:numPr>
        <w:spacing w:line="480" w:lineRule="auto"/>
        <w:jc w:val="both"/>
        <w:rPr>
          <w:rFonts w:cs="Times New Roman"/>
          <w:szCs w:val="24"/>
        </w:rPr>
      </w:pPr>
      <w:r w:rsidRPr="00B271E5">
        <w:rPr>
          <w:rFonts w:cs="Times New Roman"/>
          <w:b/>
          <w:szCs w:val="24"/>
        </w:rPr>
        <w:t xml:space="preserve">Install </w:t>
      </w:r>
      <w:r w:rsidR="004210C1" w:rsidRPr="00B271E5">
        <w:rPr>
          <w:rFonts w:cs="Times New Roman"/>
          <w:b/>
          <w:szCs w:val="24"/>
        </w:rPr>
        <w:t>Microsoft Expression Encoder 4:</w:t>
      </w:r>
      <w:r w:rsidR="004210C1" w:rsidRPr="00B271E5">
        <w:rPr>
          <w:rFonts w:cs="Times New Roman"/>
          <w:szCs w:val="24"/>
        </w:rPr>
        <w:t xml:space="preserve"> Run the executable “Encoder_en_installer.exe”. This will install the video codec required to play back the video files of the screen recordings. This may not be available elsewhere</w:t>
      </w:r>
      <w:r w:rsidR="009B0FBE" w:rsidRPr="00B271E5">
        <w:rPr>
          <w:rFonts w:cs="Times New Roman"/>
          <w:szCs w:val="24"/>
        </w:rPr>
        <w:t xml:space="preserve">, so it’s recommended you use the installer. </w:t>
      </w:r>
      <w:r w:rsidR="009B0FBE" w:rsidRPr="00B271E5">
        <w:rPr>
          <w:rFonts w:cs="Times New Roman"/>
          <w:b/>
          <w:szCs w:val="24"/>
        </w:rPr>
        <w:t>NOTE:</w:t>
      </w:r>
      <w:r w:rsidR="009B0FBE" w:rsidRPr="00B271E5">
        <w:rPr>
          <w:rFonts w:cs="Times New Roman"/>
          <w:szCs w:val="24"/>
        </w:rPr>
        <w:t xml:space="preserve"> There is a separate program </w:t>
      </w:r>
      <w:r w:rsidR="002F35A0">
        <w:rPr>
          <w:rFonts w:cs="Times New Roman"/>
          <w:szCs w:val="24"/>
        </w:rPr>
        <w:t xml:space="preserve">which performs </w:t>
      </w:r>
      <w:r w:rsidR="009B0FBE" w:rsidRPr="00B271E5">
        <w:rPr>
          <w:rFonts w:cs="Times New Roman"/>
          <w:szCs w:val="24"/>
        </w:rPr>
        <w:t>the screen recording. Source code is in a separate folder named “</w:t>
      </w:r>
      <w:proofErr w:type="spellStart"/>
      <w:r w:rsidR="009B0FBE" w:rsidRPr="00B271E5">
        <w:rPr>
          <w:rFonts w:cs="Times New Roman"/>
          <w:szCs w:val="24"/>
        </w:rPr>
        <w:t>ScreenRecorder</w:t>
      </w:r>
      <w:proofErr w:type="spellEnd"/>
      <w:r w:rsidR="009B0FBE" w:rsidRPr="00B271E5">
        <w:rPr>
          <w:rFonts w:cs="Times New Roman"/>
          <w:szCs w:val="24"/>
        </w:rPr>
        <w:t xml:space="preserve">” and it’s written in a 32 bit </w:t>
      </w:r>
      <w:r w:rsidR="002F35A0">
        <w:rPr>
          <w:rFonts w:cs="Times New Roman"/>
          <w:szCs w:val="24"/>
        </w:rPr>
        <w:t>C++ console application</w:t>
      </w:r>
      <w:r w:rsidR="009B0FBE" w:rsidRPr="00B271E5">
        <w:rPr>
          <w:rFonts w:cs="Times New Roman"/>
          <w:szCs w:val="24"/>
        </w:rPr>
        <w:t xml:space="preserve">. </w:t>
      </w:r>
      <w:r w:rsidR="00720C5A" w:rsidRPr="00B271E5">
        <w:rPr>
          <w:rFonts w:cs="Times New Roman"/>
          <w:szCs w:val="24"/>
        </w:rPr>
        <w:t xml:space="preserve">This doesn’t affect you unless you’re replacing the screen recording functionality. </w:t>
      </w:r>
    </w:p>
    <w:p w14:paraId="2903442A" w14:textId="77777777" w:rsidR="00342972" w:rsidRDefault="00342972" w:rsidP="00A721F0">
      <w:pPr>
        <w:jc w:val="both"/>
        <w:rPr>
          <w:ins w:id="46" w:author="Barton, Jennifer Kehlet - (barton)" w:date="2018-11-27T20:52:00Z"/>
          <w:rFonts w:eastAsiaTheme="majorEastAsia" w:cs="Times New Roman"/>
          <w:color w:val="1F3864" w:themeColor="accent1" w:themeShade="80"/>
          <w:sz w:val="36"/>
        </w:rPr>
      </w:pPr>
      <w:ins w:id="47" w:author="Barton, Jennifer Kehlet - (barton)" w:date="2018-11-27T20:52:00Z">
        <w:r>
          <w:rPr>
            <w:rFonts w:cs="Times New Roman"/>
          </w:rPr>
          <w:br w:type="page"/>
        </w:r>
      </w:ins>
    </w:p>
    <w:p w14:paraId="2756F84E" w14:textId="5233D1C5" w:rsidR="00A14988" w:rsidRPr="00B271E5" w:rsidRDefault="00A14988" w:rsidP="00A721F0">
      <w:pPr>
        <w:pStyle w:val="Heading5"/>
        <w:spacing w:line="480" w:lineRule="auto"/>
        <w:jc w:val="both"/>
        <w:rPr>
          <w:rFonts w:cs="Times New Roman"/>
        </w:rPr>
      </w:pPr>
      <w:bookmarkStart w:id="48" w:name="_Toc532383490"/>
      <w:r w:rsidRPr="00B271E5">
        <w:rPr>
          <w:rFonts w:cs="Times New Roman"/>
        </w:rPr>
        <w:lastRenderedPageBreak/>
        <w:t xml:space="preserve">Appendix B: </w:t>
      </w:r>
      <w:r w:rsidR="00E02387" w:rsidRPr="00B271E5">
        <w:rPr>
          <w:rFonts w:cs="Times New Roman"/>
        </w:rPr>
        <w:t>Software Foundations</w:t>
      </w:r>
      <w:bookmarkEnd w:id="48"/>
    </w:p>
    <w:p w14:paraId="18BEFE6F" w14:textId="1778C1C8" w:rsidR="00A14988" w:rsidRPr="00B271E5" w:rsidRDefault="00445392" w:rsidP="00A721F0">
      <w:pPr>
        <w:spacing w:line="480" w:lineRule="auto"/>
        <w:jc w:val="both"/>
        <w:rPr>
          <w:rFonts w:cs="Times New Roman"/>
          <w:szCs w:val="24"/>
        </w:rPr>
      </w:pPr>
      <w:r w:rsidRPr="00B271E5">
        <w:rPr>
          <w:rFonts w:cs="Times New Roman"/>
          <w:b/>
          <w:szCs w:val="24"/>
        </w:rPr>
        <w:t>Changes to AlazarTech Sample Code “</w:t>
      </w:r>
      <w:proofErr w:type="spellStart"/>
      <w:r w:rsidRPr="00B271E5">
        <w:rPr>
          <w:rFonts w:cs="Times New Roman"/>
          <w:b/>
          <w:szCs w:val="24"/>
        </w:rPr>
        <w:t>inversion_application</w:t>
      </w:r>
      <w:proofErr w:type="spellEnd"/>
      <w:r w:rsidRPr="00B271E5">
        <w:rPr>
          <w:rFonts w:cs="Times New Roman"/>
          <w:b/>
          <w:szCs w:val="24"/>
        </w:rPr>
        <w:t xml:space="preserve">”: </w:t>
      </w:r>
      <w:r w:rsidR="00A14988" w:rsidRPr="00B271E5">
        <w:rPr>
          <w:rFonts w:cs="Times New Roman"/>
          <w:szCs w:val="24"/>
        </w:rPr>
        <w:t>This section details changes made to the AlazarTech sample code “</w:t>
      </w:r>
      <w:proofErr w:type="spellStart"/>
      <w:r w:rsidR="00A14988" w:rsidRPr="00B271E5">
        <w:rPr>
          <w:rFonts w:cs="Times New Roman"/>
          <w:szCs w:val="24"/>
        </w:rPr>
        <w:t>inversion_application</w:t>
      </w:r>
      <w:proofErr w:type="spellEnd"/>
      <w:r w:rsidR="00A14988" w:rsidRPr="00B271E5">
        <w:rPr>
          <w:rFonts w:cs="Times New Roman"/>
          <w:szCs w:val="24"/>
        </w:rPr>
        <w:t>”, specifically changes to the board parameters required to successfully run the sample code. Following this, the code will be copied to the Falloposcope Software V1.</w:t>
      </w:r>
    </w:p>
    <w:p w14:paraId="6F41F023" w14:textId="04A17F4B" w:rsidR="00A14988" w:rsidRPr="00B271E5" w:rsidRDefault="00A14988" w:rsidP="00A721F0">
      <w:pPr>
        <w:pStyle w:val="ListParagraph"/>
        <w:numPr>
          <w:ilvl w:val="0"/>
          <w:numId w:val="28"/>
        </w:numPr>
        <w:spacing w:line="480" w:lineRule="auto"/>
        <w:jc w:val="both"/>
        <w:rPr>
          <w:rFonts w:cs="Times New Roman"/>
          <w:szCs w:val="24"/>
        </w:rPr>
      </w:pPr>
      <w:r w:rsidRPr="00B271E5">
        <w:rPr>
          <w:rFonts w:cs="Times New Roman"/>
          <w:szCs w:val="24"/>
        </w:rPr>
        <w:t>Update code to be compatible with VS2017 Community Edition. This is done automatically by running the .</w:t>
      </w:r>
      <w:proofErr w:type="spellStart"/>
      <w:r w:rsidRPr="00B271E5">
        <w:rPr>
          <w:rFonts w:cs="Times New Roman"/>
          <w:szCs w:val="24"/>
        </w:rPr>
        <w:t>sln</w:t>
      </w:r>
      <w:proofErr w:type="spellEnd"/>
      <w:r w:rsidRPr="00B271E5">
        <w:rPr>
          <w:rFonts w:cs="Times New Roman"/>
          <w:szCs w:val="24"/>
        </w:rPr>
        <w:t xml:space="preserve"> file.</w:t>
      </w:r>
    </w:p>
    <w:p w14:paraId="429D1AB1" w14:textId="21BB2F91" w:rsidR="00A14988" w:rsidRPr="00B271E5" w:rsidRDefault="00A14988" w:rsidP="00A721F0">
      <w:pPr>
        <w:pStyle w:val="ListParagraph"/>
        <w:numPr>
          <w:ilvl w:val="0"/>
          <w:numId w:val="28"/>
        </w:numPr>
        <w:spacing w:line="480" w:lineRule="auto"/>
        <w:jc w:val="both"/>
        <w:rPr>
          <w:rFonts w:cs="Times New Roman"/>
          <w:szCs w:val="24"/>
        </w:rPr>
      </w:pPr>
      <w:r w:rsidRPr="00B271E5">
        <w:rPr>
          <w:rFonts w:cs="Times New Roman"/>
          <w:szCs w:val="24"/>
        </w:rPr>
        <w:t>Edit function “</w:t>
      </w:r>
      <w:proofErr w:type="spellStart"/>
      <w:proofErr w:type="gramStart"/>
      <w:r w:rsidRPr="00B271E5">
        <w:rPr>
          <w:rFonts w:cs="Times New Roman"/>
          <w:szCs w:val="24"/>
        </w:rPr>
        <w:t>AlazarSetCaptureClock</w:t>
      </w:r>
      <w:proofErr w:type="spellEnd"/>
      <w:r w:rsidRPr="00B271E5">
        <w:rPr>
          <w:rFonts w:cs="Times New Roman"/>
          <w:szCs w:val="24"/>
        </w:rPr>
        <w:t>(</w:t>
      </w:r>
      <w:proofErr w:type="gramEnd"/>
      <w:r w:rsidRPr="00B271E5">
        <w:rPr>
          <w:rFonts w:cs="Times New Roman"/>
          <w:szCs w:val="24"/>
        </w:rPr>
        <w:t>)”, change sample rate to “SAMPLE_RATE_180MSPS” to match the sample rate of the ATS</w:t>
      </w:r>
      <w:r w:rsidR="00FA2EFF">
        <w:rPr>
          <w:rFonts w:cs="Times New Roman"/>
          <w:szCs w:val="24"/>
        </w:rPr>
        <w:t>-</w:t>
      </w:r>
      <w:r w:rsidRPr="00B271E5">
        <w:rPr>
          <w:rFonts w:cs="Times New Roman"/>
          <w:szCs w:val="24"/>
        </w:rPr>
        <w:t xml:space="preserve">9462 board. </w:t>
      </w:r>
    </w:p>
    <w:p w14:paraId="24299063" w14:textId="7EE2B496" w:rsidR="00A14988" w:rsidRPr="00B271E5" w:rsidRDefault="0062733E" w:rsidP="00A721F0">
      <w:pPr>
        <w:pStyle w:val="ListParagraph"/>
        <w:numPr>
          <w:ilvl w:val="0"/>
          <w:numId w:val="28"/>
        </w:numPr>
        <w:spacing w:line="480" w:lineRule="auto"/>
        <w:jc w:val="both"/>
        <w:rPr>
          <w:rFonts w:cs="Times New Roman"/>
          <w:szCs w:val="24"/>
        </w:rPr>
      </w:pPr>
      <w:r w:rsidRPr="00B271E5">
        <w:rPr>
          <w:rFonts w:cs="Times New Roman"/>
          <w:szCs w:val="24"/>
        </w:rPr>
        <w:t>On line 249, change the line to read “</w:t>
      </w:r>
      <w:proofErr w:type="spellStart"/>
      <w:r w:rsidRPr="00B271E5">
        <w:rPr>
          <w:rFonts w:cs="Times New Roman"/>
          <w:szCs w:val="24"/>
        </w:rPr>
        <w:t>autoDMAFlags</w:t>
      </w:r>
      <w:proofErr w:type="spellEnd"/>
      <w:r w:rsidRPr="00B271E5">
        <w:rPr>
          <w:rFonts w:cs="Times New Roman"/>
          <w:szCs w:val="24"/>
        </w:rPr>
        <w:t xml:space="preserve"> = ADMA_EXTERNAL_STARTCAPTURE | ADMA_NPT”; by </w:t>
      </w:r>
      <w:proofErr w:type="gramStart"/>
      <w:r w:rsidRPr="00B271E5">
        <w:rPr>
          <w:rFonts w:cs="Times New Roman"/>
          <w:szCs w:val="24"/>
        </w:rPr>
        <w:t>default</w:t>
      </w:r>
      <w:proofErr w:type="gramEnd"/>
      <w:r w:rsidRPr="00B271E5">
        <w:rPr>
          <w:rFonts w:cs="Times New Roman"/>
          <w:szCs w:val="24"/>
        </w:rPr>
        <w:t xml:space="preserve"> the last section is “ADMA_CONTINUOUS_MODE”</w:t>
      </w:r>
    </w:p>
    <w:p w14:paraId="5A36D0FC" w14:textId="0F3C219E" w:rsidR="0062733E" w:rsidRPr="00B271E5" w:rsidRDefault="0062733E" w:rsidP="00A721F0">
      <w:pPr>
        <w:pStyle w:val="ListParagraph"/>
        <w:numPr>
          <w:ilvl w:val="0"/>
          <w:numId w:val="28"/>
        </w:numPr>
        <w:spacing w:line="480" w:lineRule="auto"/>
        <w:jc w:val="both"/>
        <w:rPr>
          <w:rFonts w:cs="Times New Roman"/>
          <w:szCs w:val="24"/>
        </w:rPr>
      </w:pPr>
      <w:r w:rsidRPr="00B271E5">
        <w:rPr>
          <w:rFonts w:cs="Times New Roman"/>
          <w:szCs w:val="24"/>
        </w:rPr>
        <w:t xml:space="preserve">Comment out lines 333-338, which sets the pack mode. Comment out lines 291-292, which calls the function to change the pack mode. Comment out line 270, which sets this variable in the first place (it’s not necessary anywhere four our setup, the board doesn’t support it, and when you try to call the function it throws an error. </w:t>
      </w:r>
    </w:p>
    <w:p w14:paraId="10E25423" w14:textId="3C8CA266" w:rsidR="0062733E" w:rsidRPr="00B271E5" w:rsidRDefault="00CE4B3A" w:rsidP="00A721F0">
      <w:pPr>
        <w:pStyle w:val="ListParagraph"/>
        <w:numPr>
          <w:ilvl w:val="0"/>
          <w:numId w:val="28"/>
        </w:numPr>
        <w:spacing w:line="480" w:lineRule="auto"/>
        <w:jc w:val="both"/>
        <w:rPr>
          <w:rFonts w:cs="Times New Roman"/>
          <w:szCs w:val="24"/>
        </w:rPr>
      </w:pPr>
      <w:r w:rsidRPr="00B271E5">
        <w:rPr>
          <w:rFonts w:cs="Times New Roman"/>
          <w:szCs w:val="24"/>
        </w:rPr>
        <w:t xml:space="preserve">Set the </w:t>
      </w:r>
      <w:r w:rsidR="000575DB" w:rsidRPr="00B271E5">
        <w:rPr>
          <w:rFonts w:cs="Times New Roman"/>
          <w:szCs w:val="24"/>
        </w:rPr>
        <w:t>trigger source ID to TRIG_EXTERNAL. This is done in line 131, it is the 4</w:t>
      </w:r>
      <w:r w:rsidR="000575DB" w:rsidRPr="00B271E5">
        <w:rPr>
          <w:rFonts w:cs="Times New Roman"/>
          <w:szCs w:val="24"/>
          <w:vertAlign w:val="superscript"/>
        </w:rPr>
        <w:t>th</w:t>
      </w:r>
      <w:r w:rsidR="000575DB" w:rsidRPr="00B271E5">
        <w:rPr>
          <w:rFonts w:cs="Times New Roman"/>
          <w:szCs w:val="24"/>
        </w:rPr>
        <w:t xml:space="preserve"> parameter in the function </w:t>
      </w:r>
      <w:proofErr w:type="spellStart"/>
      <w:proofErr w:type="gramStart"/>
      <w:r w:rsidR="000575DB" w:rsidRPr="00B271E5">
        <w:rPr>
          <w:rFonts w:cs="Times New Roman"/>
          <w:szCs w:val="24"/>
        </w:rPr>
        <w:t>AlazarSetTriggerOperation</w:t>
      </w:r>
      <w:proofErr w:type="spellEnd"/>
      <w:r w:rsidR="000575DB" w:rsidRPr="00B271E5">
        <w:rPr>
          <w:rFonts w:cs="Times New Roman"/>
          <w:szCs w:val="24"/>
        </w:rPr>
        <w:t>(</w:t>
      </w:r>
      <w:proofErr w:type="gramEnd"/>
      <w:r w:rsidR="000575DB" w:rsidRPr="00B271E5">
        <w:rPr>
          <w:rFonts w:cs="Times New Roman"/>
          <w:szCs w:val="24"/>
        </w:rPr>
        <w:t>).</w:t>
      </w:r>
    </w:p>
    <w:p w14:paraId="7A3EE73C" w14:textId="0EAED43A" w:rsidR="0058489F" w:rsidRPr="00B271E5" w:rsidRDefault="00FC55DE" w:rsidP="00A721F0">
      <w:pPr>
        <w:pStyle w:val="ListParagraph"/>
        <w:numPr>
          <w:ilvl w:val="0"/>
          <w:numId w:val="28"/>
        </w:numPr>
        <w:spacing w:line="480" w:lineRule="auto"/>
        <w:jc w:val="both"/>
        <w:rPr>
          <w:rFonts w:cs="Times New Roman"/>
          <w:szCs w:val="24"/>
        </w:rPr>
      </w:pPr>
      <w:r w:rsidRPr="00B271E5">
        <w:rPr>
          <w:rFonts w:cs="Times New Roman"/>
          <w:szCs w:val="24"/>
        </w:rPr>
        <w:t>//</w:t>
      </w:r>
      <w:r w:rsidR="0058489F" w:rsidRPr="00B271E5">
        <w:rPr>
          <w:rFonts w:cs="Times New Roman"/>
          <w:szCs w:val="24"/>
        </w:rPr>
        <w:t xml:space="preserve">Change </w:t>
      </w:r>
      <w:proofErr w:type="spellStart"/>
      <w:r w:rsidR="0058489F" w:rsidRPr="00B271E5">
        <w:rPr>
          <w:rFonts w:cs="Times New Roman"/>
          <w:szCs w:val="24"/>
        </w:rPr>
        <w:t>UserDefinedContext</w:t>
      </w:r>
      <w:proofErr w:type="spellEnd"/>
      <w:r w:rsidR="0058489F" w:rsidRPr="00B271E5">
        <w:rPr>
          <w:rFonts w:cs="Times New Roman"/>
          <w:szCs w:val="24"/>
        </w:rPr>
        <w:t xml:space="preserve"> to True, the default is false. This is in line 273.</w:t>
      </w:r>
    </w:p>
    <w:p w14:paraId="64105BE2" w14:textId="431C5832" w:rsidR="00445392" w:rsidRPr="00B271E5" w:rsidRDefault="00445392" w:rsidP="00A721F0">
      <w:pPr>
        <w:spacing w:line="480" w:lineRule="auto"/>
        <w:jc w:val="both"/>
        <w:rPr>
          <w:rFonts w:cs="Times New Roman"/>
          <w:szCs w:val="24"/>
        </w:rPr>
      </w:pPr>
      <w:r w:rsidRPr="00B271E5">
        <w:rPr>
          <w:rFonts w:cs="Times New Roman"/>
          <w:b/>
          <w:szCs w:val="24"/>
        </w:rPr>
        <w:t>Rendering Bitmaps:</w:t>
      </w:r>
      <w:r w:rsidRPr="00B271E5">
        <w:rPr>
          <w:rFonts w:cs="Times New Roman"/>
          <w:szCs w:val="24"/>
        </w:rPr>
        <w:t xml:space="preserve"> Both the CCD and OCT imaging functions require data to be rendered as a Bitmap. The following are a few critical notes on building the Bitmaps from the raw data returned from each device.</w:t>
      </w:r>
    </w:p>
    <w:p w14:paraId="31705E64" w14:textId="666737C1" w:rsidR="00445392" w:rsidRPr="00B271E5" w:rsidRDefault="00445392" w:rsidP="00A721F0">
      <w:pPr>
        <w:pStyle w:val="ListParagraph"/>
        <w:numPr>
          <w:ilvl w:val="0"/>
          <w:numId w:val="35"/>
        </w:numPr>
        <w:spacing w:line="480" w:lineRule="auto"/>
        <w:jc w:val="both"/>
        <w:rPr>
          <w:rFonts w:cs="Times New Roman"/>
          <w:szCs w:val="24"/>
        </w:rPr>
      </w:pPr>
      <w:r w:rsidRPr="00B271E5">
        <w:rPr>
          <w:rFonts w:cs="Times New Roman"/>
          <w:b/>
          <w:szCs w:val="24"/>
        </w:rPr>
        <w:lastRenderedPageBreak/>
        <w:t xml:space="preserve">Use </w:t>
      </w:r>
      <w:proofErr w:type="spellStart"/>
      <w:r w:rsidRPr="00B271E5">
        <w:rPr>
          <w:rFonts w:cs="Times New Roman"/>
          <w:b/>
          <w:szCs w:val="24"/>
        </w:rPr>
        <w:t>Lockbits</w:t>
      </w:r>
      <w:proofErr w:type="spellEnd"/>
      <w:r w:rsidRPr="00B271E5">
        <w:rPr>
          <w:rFonts w:cs="Times New Roman"/>
          <w:b/>
          <w:szCs w:val="24"/>
        </w:rPr>
        <w:t>:</w:t>
      </w:r>
      <w:r w:rsidRPr="00B271E5">
        <w:rPr>
          <w:rFonts w:cs="Times New Roman"/>
          <w:szCs w:val="24"/>
        </w:rPr>
        <w:t xml:space="preserve"> The fastest way to read and write data from the bitmap is to lock the bits in the bitmap object to read and or write data directly to them. The bitmap object is a managed object in the .NET framework, and it is necessary to perform the specific </w:t>
      </w:r>
      <w:proofErr w:type="spellStart"/>
      <w:r w:rsidRPr="00B271E5">
        <w:rPr>
          <w:rFonts w:cs="Times New Roman"/>
          <w:szCs w:val="24"/>
        </w:rPr>
        <w:t>Lockbits</w:t>
      </w:r>
      <w:proofErr w:type="spellEnd"/>
      <w:r w:rsidRPr="00B271E5">
        <w:rPr>
          <w:rFonts w:cs="Times New Roman"/>
          <w:szCs w:val="24"/>
        </w:rPr>
        <w:t xml:space="preserve"> operation to remove this automatic management, allowing data to be written directly. C++ allows for direct memory writing using pointers. Please see the code for how this is implemented. </w:t>
      </w:r>
    </w:p>
    <w:p w14:paraId="20D2D08A" w14:textId="7049C11E" w:rsidR="00445392" w:rsidRPr="00B271E5" w:rsidRDefault="00445392" w:rsidP="00A721F0">
      <w:pPr>
        <w:pStyle w:val="ListParagraph"/>
        <w:numPr>
          <w:ilvl w:val="0"/>
          <w:numId w:val="35"/>
        </w:numPr>
        <w:spacing w:line="480" w:lineRule="auto"/>
        <w:jc w:val="both"/>
        <w:rPr>
          <w:rFonts w:cs="Times New Roman"/>
          <w:szCs w:val="24"/>
        </w:rPr>
      </w:pPr>
      <w:r w:rsidRPr="00B271E5">
        <w:rPr>
          <w:rFonts w:cs="Times New Roman"/>
          <w:b/>
          <w:szCs w:val="24"/>
        </w:rPr>
        <w:t xml:space="preserve">Do NOT use </w:t>
      </w:r>
      <w:proofErr w:type="spellStart"/>
      <w:proofErr w:type="gramStart"/>
      <w:r w:rsidRPr="00B271E5">
        <w:rPr>
          <w:rFonts w:cs="Times New Roman"/>
          <w:b/>
          <w:szCs w:val="24"/>
        </w:rPr>
        <w:t>ImageLockMode</w:t>
      </w:r>
      <w:proofErr w:type="spellEnd"/>
      <w:r w:rsidRPr="00B271E5">
        <w:rPr>
          <w:rFonts w:cs="Times New Roman"/>
          <w:b/>
          <w:szCs w:val="24"/>
        </w:rPr>
        <w:t>::</w:t>
      </w:r>
      <w:proofErr w:type="spellStart"/>
      <w:proofErr w:type="gramEnd"/>
      <w:r w:rsidRPr="00B271E5">
        <w:rPr>
          <w:rFonts w:cs="Times New Roman"/>
          <w:b/>
          <w:szCs w:val="24"/>
        </w:rPr>
        <w:t>ReadWrite</w:t>
      </w:r>
      <w:proofErr w:type="spellEnd"/>
      <w:r w:rsidRPr="00B271E5">
        <w:rPr>
          <w:rFonts w:cs="Times New Roman"/>
          <w:b/>
          <w:szCs w:val="24"/>
        </w:rPr>
        <w:t>:</w:t>
      </w:r>
      <w:r w:rsidRPr="00B271E5">
        <w:rPr>
          <w:rFonts w:cs="Times New Roman"/>
          <w:szCs w:val="24"/>
        </w:rPr>
        <w:t xml:space="preserve"> There are several modes to use to read and write data, and this one is incredibly slow. In the case of the B-Scan imaging, it </w:t>
      </w:r>
      <w:r w:rsidR="0020232C">
        <w:rPr>
          <w:rFonts w:cs="Times New Roman"/>
          <w:szCs w:val="24"/>
        </w:rPr>
        <w:t>i</w:t>
      </w:r>
      <w:r w:rsidRPr="00B271E5">
        <w:rPr>
          <w:rFonts w:cs="Times New Roman"/>
          <w:szCs w:val="24"/>
        </w:rPr>
        <w:t xml:space="preserve">s necessary to read old data, and write new data, to the same image. The fastest way to do this is to first use </w:t>
      </w:r>
      <w:proofErr w:type="spellStart"/>
      <w:proofErr w:type="gramStart"/>
      <w:r w:rsidRPr="00B271E5">
        <w:rPr>
          <w:rFonts w:cs="Times New Roman"/>
          <w:szCs w:val="24"/>
        </w:rPr>
        <w:t>ImageLockMode</w:t>
      </w:r>
      <w:proofErr w:type="spellEnd"/>
      <w:r w:rsidRPr="00B271E5">
        <w:rPr>
          <w:rFonts w:cs="Times New Roman"/>
          <w:szCs w:val="24"/>
        </w:rPr>
        <w:t>::</w:t>
      </w:r>
      <w:proofErr w:type="spellStart"/>
      <w:proofErr w:type="gramEnd"/>
      <w:r w:rsidRPr="00B271E5">
        <w:rPr>
          <w:rFonts w:cs="Times New Roman"/>
          <w:szCs w:val="24"/>
        </w:rPr>
        <w:t>ReadOnly</w:t>
      </w:r>
      <w:proofErr w:type="spellEnd"/>
      <w:r w:rsidRPr="00B271E5">
        <w:rPr>
          <w:rFonts w:cs="Times New Roman"/>
          <w:szCs w:val="24"/>
        </w:rPr>
        <w:t xml:space="preserve">, read the </w:t>
      </w:r>
      <w:r w:rsidR="0020232C">
        <w:rPr>
          <w:rFonts w:cs="Times New Roman"/>
          <w:szCs w:val="24"/>
        </w:rPr>
        <w:t>existing data to a new buffer</w:t>
      </w:r>
      <w:r w:rsidRPr="00B271E5">
        <w:rPr>
          <w:rFonts w:cs="Times New Roman"/>
          <w:szCs w:val="24"/>
        </w:rPr>
        <w:t xml:space="preserve">, </w:t>
      </w:r>
      <w:r w:rsidR="0020232C">
        <w:rPr>
          <w:rFonts w:cs="Times New Roman"/>
          <w:szCs w:val="24"/>
        </w:rPr>
        <w:t>and</w:t>
      </w:r>
      <w:r w:rsidRPr="00B271E5">
        <w:rPr>
          <w:rFonts w:cs="Times New Roman"/>
          <w:szCs w:val="24"/>
        </w:rPr>
        <w:t xml:space="preserve"> unlock the pixel</w:t>
      </w:r>
      <w:r w:rsidR="0020232C">
        <w:rPr>
          <w:rFonts w:cs="Times New Roman"/>
          <w:szCs w:val="24"/>
        </w:rPr>
        <w:t xml:space="preserve"> buffer</w:t>
      </w:r>
      <w:r w:rsidRPr="00B271E5">
        <w:rPr>
          <w:rFonts w:cs="Times New Roman"/>
          <w:szCs w:val="24"/>
        </w:rPr>
        <w:t>. Then, lock the pixel</w:t>
      </w:r>
      <w:r w:rsidR="0020232C">
        <w:rPr>
          <w:rFonts w:cs="Times New Roman"/>
          <w:szCs w:val="24"/>
        </w:rPr>
        <w:t xml:space="preserve"> buffer</w:t>
      </w:r>
      <w:r w:rsidRPr="00B271E5">
        <w:rPr>
          <w:rFonts w:cs="Times New Roman"/>
          <w:szCs w:val="24"/>
        </w:rPr>
        <w:t xml:space="preserve"> again with </w:t>
      </w:r>
      <w:proofErr w:type="spellStart"/>
      <w:proofErr w:type="gramStart"/>
      <w:r w:rsidRPr="00B271E5">
        <w:rPr>
          <w:rFonts w:cs="Times New Roman"/>
          <w:szCs w:val="24"/>
        </w:rPr>
        <w:t>ImageLockMode</w:t>
      </w:r>
      <w:proofErr w:type="spellEnd"/>
      <w:r w:rsidRPr="00B271E5">
        <w:rPr>
          <w:rFonts w:cs="Times New Roman"/>
          <w:szCs w:val="24"/>
        </w:rPr>
        <w:t>::</w:t>
      </w:r>
      <w:proofErr w:type="spellStart"/>
      <w:proofErr w:type="gramEnd"/>
      <w:r w:rsidRPr="00B271E5">
        <w:rPr>
          <w:rFonts w:cs="Times New Roman"/>
          <w:szCs w:val="24"/>
        </w:rPr>
        <w:t>WriteOnly</w:t>
      </w:r>
      <w:proofErr w:type="spellEnd"/>
      <w:r w:rsidRPr="00B271E5">
        <w:rPr>
          <w:rFonts w:cs="Times New Roman"/>
          <w:szCs w:val="24"/>
        </w:rPr>
        <w:t xml:space="preserve">, and perform the writing operation. </w:t>
      </w:r>
    </w:p>
    <w:p w14:paraId="58BFADEE" w14:textId="3F16CF78" w:rsidR="003C22CC" w:rsidRDefault="00D317D6" w:rsidP="00A721F0">
      <w:pPr>
        <w:pStyle w:val="ListParagraph"/>
        <w:numPr>
          <w:ilvl w:val="0"/>
          <w:numId w:val="35"/>
        </w:numPr>
        <w:spacing w:line="480" w:lineRule="auto"/>
        <w:jc w:val="both"/>
        <w:rPr>
          <w:rFonts w:cs="Times New Roman"/>
          <w:szCs w:val="24"/>
        </w:rPr>
      </w:pPr>
      <w:r w:rsidRPr="00B271E5">
        <w:rPr>
          <w:rFonts w:cs="Times New Roman"/>
          <w:b/>
          <w:szCs w:val="24"/>
        </w:rPr>
        <w:t xml:space="preserve">To display the Bitmap in the </w:t>
      </w:r>
      <w:proofErr w:type="spellStart"/>
      <w:r w:rsidRPr="00B271E5">
        <w:rPr>
          <w:rFonts w:cs="Times New Roman"/>
          <w:b/>
          <w:szCs w:val="24"/>
        </w:rPr>
        <w:t>PictureBox</w:t>
      </w:r>
      <w:proofErr w:type="spellEnd"/>
      <w:r w:rsidRPr="00B271E5">
        <w:rPr>
          <w:rFonts w:cs="Times New Roman"/>
          <w:b/>
          <w:szCs w:val="24"/>
        </w:rPr>
        <w:t xml:space="preserve">, use </w:t>
      </w:r>
      <w:proofErr w:type="spellStart"/>
      <w:proofErr w:type="gramStart"/>
      <w:r w:rsidRPr="00B271E5">
        <w:rPr>
          <w:rFonts w:cs="Times New Roman"/>
          <w:b/>
          <w:szCs w:val="24"/>
        </w:rPr>
        <w:t>AutoSize</w:t>
      </w:r>
      <w:proofErr w:type="spellEnd"/>
      <w:r w:rsidRPr="00B271E5">
        <w:rPr>
          <w:rFonts w:cs="Times New Roman"/>
          <w:b/>
          <w:szCs w:val="24"/>
        </w:rPr>
        <w:t>::</w:t>
      </w:r>
      <w:proofErr w:type="gramEnd"/>
      <w:r w:rsidRPr="00B271E5">
        <w:rPr>
          <w:rFonts w:cs="Times New Roman"/>
          <w:b/>
          <w:szCs w:val="24"/>
        </w:rPr>
        <w:t>Zoom:</w:t>
      </w:r>
      <w:r w:rsidRPr="00B271E5">
        <w:rPr>
          <w:rFonts w:cs="Times New Roman"/>
          <w:szCs w:val="24"/>
        </w:rPr>
        <w:t xml:space="preserve"> There are several ways to resize bitmaps to fit in the available space on the GUI. Zoom mode is one of the fastest</w:t>
      </w:r>
      <w:r w:rsidR="00E16A96" w:rsidRPr="00B271E5">
        <w:rPr>
          <w:rFonts w:cs="Times New Roman"/>
          <w:szCs w:val="24"/>
        </w:rPr>
        <w:t xml:space="preserve"> </w:t>
      </w:r>
      <w:r w:rsidR="007A3472">
        <w:rPr>
          <w:rFonts w:cs="Times New Roman"/>
          <w:szCs w:val="24"/>
        </w:rPr>
        <w:t>as no interpolation is used to render the image as long as the</w:t>
      </w:r>
      <w:r w:rsidR="00E16A96" w:rsidRPr="00B271E5">
        <w:rPr>
          <w:rFonts w:cs="Times New Roman"/>
          <w:szCs w:val="24"/>
        </w:rPr>
        <w:t xml:space="preserve"> aspect ratio is the same for both the bitmap and the </w:t>
      </w:r>
      <w:proofErr w:type="spellStart"/>
      <w:r w:rsidR="00E16A96" w:rsidRPr="00B271E5">
        <w:rPr>
          <w:rFonts w:cs="Times New Roman"/>
          <w:szCs w:val="24"/>
        </w:rPr>
        <w:t>PictureBox</w:t>
      </w:r>
      <w:proofErr w:type="spellEnd"/>
      <w:r w:rsidR="00E16A96" w:rsidRPr="00B271E5">
        <w:rPr>
          <w:rFonts w:cs="Times New Roman"/>
          <w:szCs w:val="24"/>
        </w:rPr>
        <w:t xml:space="preserve"> it is displayed in. Be careful not to use an image resizing mode like stretch, which will perform an interpolation on the bitmap and slow down rendering speeds considerably. </w:t>
      </w:r>
    </w:p>
    <w:p w14:paraId="6922068F" w14:textId="7B334750" w:rsidR="00342972" w:rsidRDefault="00342972" w:rsidP="00A721F0">
      <w:pPr>
        <w:jc w:val="both"/>
        <w:rPr>
          <w:ins w:id="49" w:author="Barton, Jennifer Kehlet - (barton)" w:date="2018-11-27T20:52:00Z"/>
          <w:rFonts w:cs="Times New Roman"/>
          <w:szCs w:val="24"/>
        </w:rPr>
      </w:pPr>
      <w:ins w:id="50" w:author="Barton, Jennifer Kehlet - (barton)" w:date="2018-11-27T20:52:00Z">
        <w:r>
          <w:rPr>
            <w:rFonts w:cs="Times New Roman"/>
            <w:szCs w:val="24"/>
          </w:rPr>
          <w:br w:type="page"/>
        </w:r>
      </w:ins>
    </w:p>
    <w:bookmarkStart w:id="51" w:name="_Toc532383491" w:displacedByCustomXml="next"/>
    <w:sdt>
      <w:sdtPr>
        <w:rPr>
          <w:rFonts w:eastAsiaTheme="minorHAnsi" w:cstheme="minorBidi"/>
          <w:color w:val="auto"/>
          <w:sz w:val="24"/>
        </w:rPr>
        <w:id w:val="-976215797"/>
        <w:docPartObj>
          <w:docPartGallery w:val="Bibliographies"/>
          <w:docPartUnique/>
        </w:docPartObj>
      </w:sdtPr>
      <w:sdtEndPr/>
      <w:sdtContent>
        <w:p w14:paraId="31CA0097" w14:textId="412BCE55" w:rsidR="005F2333" w:rsidRDefault="005F2333" w:rsidP="00A721F0">
          <w:pPr>
            <w:pStyle w:val="Heading5"/>
            <w:jc w:val="both"/>
          </w:pPr>
          <w:r>
            <w:t>References</w:t>
          </w:r>
          <w:bookmarkEnd w:id="51"/>
        </w:p>
        <w:sdt>
          <w:sdtPr>
            <w:rPr>
              <w:rFonts w:eastAsiaTheme="minorHAnsi" w:cstheme="minorBidi"/>
              <w:color w:val="auto"/>
              <w:sz w:val="24"/>
              <w:szCs w:val="22"/>
            </w:rPr>
            <w:id w:val="54674537"/>
            <w:docPartObj>
              <w:docPartGallery w:val="Bibliographies"/>
              <w:docPartUnique/>
            </w:docPartObj>
          </w:sdtPr>
          <w:sdtEndPr/>
          <w:sdtContent>
            <w:p w14:paraId="15D45B39" w14:textId="4F17A50F" w:rsidR="00FA1EF0" w:rsidRDefault="00FA1EF0" w:rsidP="00A721F0">
              <w:pPr>
                <w:pStyle w:val="Heading1"/>
                <w:numPr>
                  <w:ilvl w:val="0"/>
                  <w:numId w:val="0"/>
                </w:numPr>
                <w:jc w:val="both"/>
              </w:pPr>
            </w:p>
            <w:sdt>
              <w:sdtPr>
                <w:id w:val="-573587230"/>
                <w:bibliography/>
              </w:sdtPr>
              <w:sdtEndPr/>
              <w:sdtContent>
                <w:p w14:paraId="74972B1F" w14:textId="77777777" w:rsidR="00FA1EF0" w:rsidRDefault="00FA1EF0" w:rsidP="007859B9">
                  <w:pPr>
                    <w:pStyle w:val="Bibliography"/>
                    <w:ind w:left="720" w:hanging="720"/>
                    <w:rPr>
                      <w:noProof/>
                      <w:szCs w:val="24"/>
                    </w:rPr>
                  </w:pPr>
                  <w:r>
                    <w:fldChar w:fldCharType="begin"/>
                  </w:r>
                  <w:r>
                    <w:instrText xml:space="preserve"> BIBLIOGRAPHY </w:instrText>
                  </w:r>
                  <w:r>
                    <w:fldChar w:fldCharType="separate"/>
                  </w:r>
                  <w:r>
                    <w:rPr>
                      <w:noProof/>
                    </w:rPr>
                    <w:t>AlazarTech. (2018, April 16). ATS-GMA-OCT Programmer's Guide.</w:t>
                  </w:r>
                </w:p>
                <w:p w14:paraId="665E345A" w14:textId="77777777" w:rsidR="00FA1EF0" w:rsidRDefault="00FA1EF0" w:rsidP="007859B9">
                  <w:pPr>
                    <w:pStyle w:val="Bibliography"/>
                    <w:ind w:left="720" w:hanging="720"/>
                    <w:rPr>
                      <w:noProof/>
                    </w:rPr>
                  </w:pPr>
                  <w:r>
                    <w:rPr>
                      <w:noProof/>
                    </w:rPr>
                    <w:t xml:space="preserve">AMD. (2018). </w:t>
                  </w:r>
                  <w:r>
                    <w:rPr>
                      <w:i/>
                      <w:iCs/>
                      <w:noProof/>
                    </w:rPr>
                    <w:t>Radeon Pro WX7100 Graphics</w:t>
                  </w:r>
                  <w:r>
                    <w:rPr>
                      <w:noProof/>
                    </w:rPr>
                    <w:t>. Retrieved from https://www.amd.com/en/products/professional-graphics/radeon-pro-wx-7100</w:t>
                  </w:r>
                </w:p>
                <w:p w14:paraId="470B56B5" w14:textId="77777777" w:rsidR="00FA1EF0" w:rsidRDefault="00FA1EF0" w:rsidP="007859B9">
                  <w:pPr>
                    <w:pStyle w:val="Bibliography"/>
                    <w:ind w:left="720" w:hanging="720"/>
                    <w:rPr>
                      <w:noProof/>
                    </w:rPr>
                  </w:pPr>
                  <w:r>
                    <w:rPr>
                      <w:noProof/>
                    </w:rPr>
                    <w:t>Atsushi Morosawa, C. C. (2007). Wide Tuning Range Wavelength-Swept Laser with Single Semiconductor Optical Amplifier for OCT. Komaki, Aichi, Japan.</w:t>
                  </w:r>
                </w:p>
                <w:p w14:paraId="190A3AD1" w14:textId="77777777" w:rsidR="00FA1EF0" w:rsidRDefault="00FA1EF0" w:rsidP="007859B9">
                  <w:pPr>
                    <w:pStyle w:val="Bibliography"/>
                    <w:ind w:left="720" w:hanging="720"/>
                    <w:rPr>
                      <w:noProof/>
                    </w:rPr>
                  </w:pPr>
                  <w:r>
                    <w:rPr>
                      <w:noProof/>
                    </w:rPr>
                    <w:t>Changho Chong, T. S. (2008). Coherence Length Improvement by Quasi-Phase Continuous Tuning in Wavelength-Swept Laser Source for OCT. Komachi, Aichi, Japan.</w:t>
                  </w:r>
                </w:p>
                <w:p w14:paraId="387F2E55" w14:textId="77777777" w:rsidR="00FA1EF0" w:rsidRDefault="00FA1EF0" w:rsidP="007859B9">
                  <w:pPr>
                    <w:pStyle w:val="Bibliography"/>
                    <w:ind w:left="720" w:hanging="720"/>
                    <w:rPr>
                      <w:noProof/>
                    </w:rPr>
                  </w:pPr>
                  <w:r>
                    <w:rPr>
                      <w:noProof/>
                    </w:rPr>
                    <w:t xml:space="preserve">Chatfield, C. (1989). </w:t>
                  </w:r>
                  <w:r>
                    <w:rPr>
                      <w:i/>
                      <w:iCs/>
                      <w:noProof/>
                    </w:rPr>
                    <w:t>The Analysis of Time Series - An Introduction, Fourth Edition.</w:t>
                  </w:r>
                  <w:r>
                    <w:rPr>
                      <w:noProof/>
                    </w:rPr>
                    <w:t xml:space="preserve"> London: Chapman and Hall.</w:t>
                  </w:r>
                </w:p>
                <w:p w14:paraId="02213485" w14:textId="77777777" w:rsidR="00FA1EF0" w:rsidRDefault="00FA1EF0" w:rsidP="007859B9">
                  <w:pPr>
                    <w:pStyle w:val="Bibliography"/>
                    <w:ind w:left="720" w:hanging="720"/>
                    <w:rPr>
                      <w:noProof/>
                    </w:rPr>
                  </w:pPr>
                  <w:r>
                    <w:rPr>
                      <w:noProof/>
                    </w:rPr>
                    <w:t xml:space="preserve">Ehsan Azimi, B. L. (2010). Real-Time and High-Performance Calibration Method for High-Speed Swept-Source Optical Coherence Tomography. </w:t>
                  </w:r>
                  <w:r>
                    <w:rPr>
                      <w:i/>
                      <w:iCs/>
                      <w:noProof/>
                    </w:rPr>
                    <w:t>Journal of Biomedical Optics</w:t>
                  </w:r>
                  <w:r>
                    <w:rPr>
                      <w:noProof/>
                    </w:rPr>
                    <w:t>.</w:t>
                  </w:r>
                </w:p>
                <w:p w14:paraId="4EE88A4A" w14:textId="77777777" w:rsidR="00FA1EF0" w:rsidRDefault="00FA1EF0" w:rsidP="007859B9">
                  <w:pPr>
                    <w:pStyle w:val="Bibliography"/>
                    <w:ind w:left="720" w:hanging="720"/>
                    <w:rPr>
                      <w:noProof/>
                    </w:rPr>
                  </w:pPr>
                  <w:r>
                    <w:rPr>
                      <w:noProof/>
                    </w:rPr>
                    <w:t xml:space="preserve">Huang D, S. E. (1991). </w:t>
                  </w:r>
                  <w:r>
                    <w:rPr>
                      <w:i/>
                      <w:iCs/>
                      <w:noProof/>
                    </w:rPr>
                    <w:t>Optical Coherence Tomography.</w:t>
                  </w:r>
                  <w:r>
                    <w:rPr>
                      <w:noProof/>
                    </w:rPr>
                    <w:t xml:space="preserve"> New York City: Science.</w:t>
                  </w:r>
                </w:p>
                <w:p w14:paraId="4A0E06A9" w14:textId="77777777" w:rsidR="00FA1EF0" w:rsidRDefault="00FA1EF0" w:rsidP="007859B9">
                  <w:pPr>
                    <w:pStyle w:val="Bibliography"/>
                    <w:ind w:left="720" w:hanging="720"/>
                    <w:rPr>
                      <w:noProof/>
                    </w:rPr>
                  </w:pPr>
                  <w:r>
                    <w:rPr>
                      <w:noProof/>
                    </w:rPr>
                    <w:t xml:space="preserve">Intel. (2018). </w:t>
                  </w:r>
                  <w:r>
                    <w:rPr>
                      <w:i/>
                      <w:iCs/>
                      <w:noProof/>
                    </w:rPr>
                    <w:t>Intel X99 Chipset Block Diagram</w:t>
                  </w:r>
                  <w:r>
                    <w:rPr>
                      <w:noProof/>
                    </w:rPr>
                    <w:t>. Retrieved from https://www.intel.com/content/www/us/en/chipsets/performance-chipsets/x99-chipset-diagram.html</w:t>
                  </w:r>
                </w:p>
                <w:p w14:paraId="172260B5" w14:textId="77777777" w:rsidR="00FA1EF0" w:rsidRDefault="00FA1EF0" w:rsidP="007859B9">
                  <w:pPr>
                    <w:pStyle w:val="Bibliography"/>
                    <w:ind w:left="720" w:hanging="720"/>
                    <w:rPr>
                      <w:noProof/>
                    </w:rPr>
                  </w:pPr>
                  <w:r>
                    <w:rPr>
                      <w:noProof/>
                    </w:rPr>
                    <w:t xml:space="preserve">K Nakamura, T. H. (2000). Optical Frequency Domain Ranging by a Frequency-Shifted Feedback Laser. </w:t>
                  </w:r>
                  <w:r>
                    <w:rPr>
                      <w:i/>
                      <w:iCs/>
                      <w:noProof/>
                    </w:rPr>
                    <w:t>IEEE Journal of Quantum Electronics</w:t>
                  </w:r>
                  <w:r>
                    <w:rPr>
                      <w:noProof/>
                    </w:rPr>
                    <w:t>, 305-316.</w:t>
                  </w:r>
                </w:p>
                <w:p w14:paraId="1CE4B508" w14:textId="77777777" w:rsidR="00FA1EF0" w:rsidRDefault="00FA1EF0" w:rsidP="007859B9">
                  <w:pPr>
                    <w:pStyle w:val="Bibliography"/>
                    <w:ind w:left="720" w:hanging="720"/>
                    <w:rPr>
                      <w:noProof/>
                    </w:rPr>
                  </w:pPr>
                  <w:r>
                    <w:rPr>
                      <w:noProof/>
                    </w:rPr>
                    <w:t xml:space="preserve">Michael A. Choma, M. V. (2003). Sensitivity advantage of swept source and Fourier domain optical coherence tomography . </w:t>
                  </w:r>
                  <w:r>
                    <w:rPr>
                      <w:i/>
                      <w:iCs/>
                      <w:noProof/>
                    </w:rPr>
                    <w:t>Optics Express</w:t>
                  </w:r>
                  <w:r>
                    <w:rPr>
                      <w:noProof/>
                    </w:rPr>
                    <w:t>, 2183-2189.</w:t>
                  </w:r>
                </w:p>
                <w:p w14:paraId="0D01AD01" w14:textId="77777777" w:rsidR="00FA1EF0" w:rsidRDefault="00FA1EF0" w:rsidP="007859B9">
                  <w:pPr>
                    <w:pStyle w:val="Bibliography"/>
                    <w:ind w:left="720" w:hanging="720"/>
                    <w:rPr>
                      <w:noProof/>
                    </w:rPr>
                  </w:pPr>
                  <w:r>
                    <w:rPr>
                      <w:noProof/>
                    </w:rPr>
                    <w:t xml:space="preserve">Microsoft Corporation. (2018, August). </w:t>
                  </w:r>
                  <w:r>
                    <w:rPr>
                      <w:i/>
                      <w:iCs/>
                      <w:noProof/>
                    </w:rPr>
                    <w:t>Bitmap Class</w:t>
                  </w:r>
                  <w:r>
                    <w:rPr>
                      <w:noProof/>
                    </w:rPr>
                    <w:t>. Retrieved from MSDN: https://docs.microsoft.com/en-us/dotnet/api/system.drawing.bitmap?redirectedfrom=MSDN&amp;view=netframework-4.7.2</w:t>
                  </w:r>
                </w:p>
                <w:p w14:paraId="1456C294" w14:textId="77777777" w:rsidR="00FA1EF0" w:rsidRDefault="00FA1EF0" w:rsidP="007859B9">
                  <w:pPr>
                    <w:pStyle w:val="Bibliography"/>
                    <w:ind w:left="720" w:hanging="720"/>
                    <w:rPr>
                      <w:noProof/>
                    </w:rPr>
                  </w:pPr>
                  <w:r>
                    <w:rPr>
                      <w:noProof/>
                    </w:rPr>
                    <w:t xml:space="preserve">National Instruments. (2018). </w:t>
                  </w:r>
                  <w:r>
                    <w:rPr>
                      <w:i/>
                      <w:iCs/>
                      <w:noProof/>
                    </w:rPr>
                    <w:t>Understanding FFT's and Windowing.</w:t>
                  </w:r>
                  <w:r>
                    <w:rPr>
                      <w:noProof/>
                    </w:rPr>
                    <w:t xml:space="preserve"> National Instruments.</w:t>
                  </w:r>
                </w:p>
                <w:p w14:paraId="5F73589E" w14:textId="77777777" w:rsidR="00FA1EF0" w:rsidRDefault="00FA1EF0" w:rsidP="007859B9">
                  <w:pPr>
                    <w:pStyle w:val="Bibliography"/>
                    <w:ind w:left="720" w:hanging="720"/>
                    <w:rPr>
                      <w:noProof/>
                    </w:rPr>
                  </w:pPr>
                  <w:r>
                    <w:rPr>
                      <w:noProof/>
                    </w:rPr>
                    <w:t xml:space="preserve">Podoleanu, A. G. (2012). Optical Coherence Tomography. </w:t>
                  </w:r>
                  <w:r>
                    <w:rPr>
                      <w:i/>
                      <w:iCs/>
                      <w:noProof/>
                    </w:rPr>
                    <w:t>Journal of Microscopy</w:t>
                  </w:r>
                  <w:r>
                    <w:rPr>
                      <w:noProof/>
                    </w:rPr>
                    <w:t>, 209-219.</w:t>
                  </w:r>
                </w:p>
                <w:p w14:paraId="671B8FB8" w14:textId="77777777" w:rsidR="00FA1EF0" w:rsidRDefault="00FA1EF0" w:rsidP="007859B9">
                  <w:pPr>
                    <w:pStyle w:val="Bibliography"/>
                    <w:ind w:left="720" w:hanging="720"/>
                    <w:rPr>
                      <w:noProof/>
                    </w:rPr>
                  </w:pPr>
                  <w:r>
                    <w:rPr>
                      <w:noProof/>
                    </w:rPr>
                    <w:t>Princeton Instruments. (2018, January 2). PICam 5.X Programmer's Manual. United States.</w:t>
                  </w:r>
                </w:p>
                <w:p w14:paraId="27657C62" w14:textId="77777777" w:rsidR="00FA1EF0" w:rsidRDefault="00FA1EF0" w:rsidP="007859B9">
                  <w:pPr>
                    <w:pStyle w:val="Bibliography"/>
                    <w:ind w:left="720" w:hanging="720"/>
                    <w:rPr>
                      <w:noProof/>
                    </w:rPr>
                  </w:pPr>
                  <w:r>
                    <w:rPr>
                      <w:noProof/>
                    </w:rPr>
                    <w:t xml:space="preserve">Santec Corporation. (2016). </w:t>
                  </w:r>
                  <w:r>
                    <w:rPr>
                      <w:i/>
                      <w:iCs/>
                      <w:noProof/>
                    </w:rPr>
                    <w:t>Product Guide.</w:t>
                  </w:r>
                  <w:r>
                    <w:rPr>
                      <w:noProof/>
                    </w:rPr>
                    <w:t xml:space="preserve"> Aichi: Santec Corporation.</w:t>
                  </w:r>
                </w:p>
                <w:p w14:paraId="7B617CB6" w14:textId="77777777" w:rsidR="00FA1EF0" w:rsidRDefault="00FA1EF0" w:rsidP="007859B9">
                  <w:pPr>
                    <w:pStyle w:val="Bibliography"/>
                    <w:ind w:left="720" w:hanging="720"/>
                    <w:rPr>
                      <w:noProof/>
                    </w:rPr>
                  </w:pPr>
                  <w:r>
                    <w:rPr>
                      <w:noProof/>
                    </w:rPr>
                    <w:t xml:space="preserve">Sebastien Vergnole, D. L. (2012). Optimal Signal Processing of Nonlinearity in Swept-Source and Spectral-Domain Optical Coherence Tomography. </w:t>
                  </w:r>
                  <w:r>
                    <w:rPr>
                      <w:i/>
                      <w:iCs/>
                      <w:noProof/>
                    </w:rPr>
                    <w:t>Optical Society of America</w:t>
                  </w:r>
                  <w:r>
                    <w:rPr>
                      <w:noProof/>
                    </w:rPr>
                    <w:t>.</w:t>
                  </w:r>
                </w:p>
                <w:p w14:paraId="65FA4C66" w14:textId="77777777" w:rsidR="00FA1EF0" w:rsidRDefault="00FA1EF0" w:rsidP="007859B9">
                  <w:pPr>
                    <w:pStyle w:val="Bibliography"/>
                    <w:ind w:left="720" w:hanging="720"/>
                    <w:rPr>
                      <w:noProof/>
                    </w:rPr>
                  </w:pPr>
                  <w:r>
                    <w:rPr>
                      <w:noProof/>
                    </w:rPr>
                    <w:t xml:space="preserve">Silent PC. (2018, April 18). </w:t>
                  </w:r>
                  <w:r>
                    <w:rPr>
                      <w:i/>
                      <w:iCs/>
                      <w:noProof/>
                    </w:rPr>
                    <w:t>Performance and PCI Express Bus Lanes</w:t>
                  </w:r>
                  <w:r>
                    <w:rPr>
                      <w:noProof/>
                    </w:rPr>
                    <w:t>. Retrieved from Silent PC, a Cool Tech PC Company: https://silentpc.com/articles/performance-and-pci-express-bus-lanes</w:t>
                  </w:r>
                </w:p>
                <w:p w14:paraId="4E51CFAD" w14:textId="77777777" w:rsidR="00FA1EF0" w:rsidRDefault="00FA1EF0" w:rsidP="007859B9">
                  <w:pPr>
                    <w:pStyle w:val="Bibliography"/>
                    <w:ind w:left="720" w:hanging="720"/>
                    <w:rPr>
                      <w:noProof/>
                    </w:rPr>
                  </w:pPr>
                  <w:r>
                    <w:rPr>
                      <w:noProof/>
                    </w:rPr>
                    <w:lastRenderedPageBreak/>
                    <w:t xml:space="preserve">Steven W Smith, P. (1997). </w:t>
                  </w:r>
                  <w:r>
                    <w:rPr>
                      <w:i/>
                      <w:iCs/>
                      <w:noProof/>
                    </w:rPr>
                    <w:t>The Scientist and Engineer's Guide to Digital Signal Processing.</w:t>
                  </w:r>
                  <w:r>
                    <w:rPr>
                      <w:noProof/>
                    </w:rPr>
                    <w:t xml:space="preserve"> California Technical Publishing.</w:t>
                  </w:r>
                </w:p>
                <w:p w14:paraId="33990BE5" w14:textId="77777777" w:rsidR="00FA1EF0" w:rsidRDefault="00FA1EF0" w:rsidP="007859B9">
                  <w:pPr>
                    <w:pStyle w:val="Bibliography"/>
                    <w:ind w:left="720" w:hanging="720"/>
                    <w:rPr>
                      <w:noProof/>
                    </w:rPr>
                  </w:pPr>
                  <w:r>
                    <w:rPr>
                      <w:noProof/>
                    </w:rPr>
                    <w:t xml:space="preserve">Tyler Tate, B. B. (2015). </w:t>
                  </w:r>
                  <w:r>
                    <w:rPr>
                      <w:i/>
                      <w:iCs/>
                      <w:noProof/>
                    </w:rPr>
                    <w:t>Multispectral fluorescence imaging of human ovarian and fallopian tube tissue for early stage cancer detection.</w:t>
                  </w:r>
                  <w:r>
                    <w:rPr>
                      <w:noProof/>
                    </w:rPr>
                    <w:t xml:space="preserve"> Tucson: College of Optical Sciences, University of Arizona.</w:t>
                  </w:r>
                </w:p>
                <w:p w14:paraId="116A2730" w14:textId="77777777" w:rsidR="00FA1EF0" w:rsidRDefault="00FA1EF0" w:rsidP="007859B9">
                  <w:pPr>
                    <w:pStyle w:val="Bibliography"/>
                    <w:ind w:left="720" w:hanging="720"/>
                    <w:rPr>
                      <w:noProof/>
                    </w:rPr>
                  </w:pPr>
                  <w:r>
                    <w:rPr>
                      <w:noProof/>
                    </w:rPr>
                    <w:t xml:space="preserve">Unsang Jung, N. C. (2011). Simply Spectral Calibration Method and its Application Using an Index Array for Swept Source Optical Coherence Tomography. </w:t>
                  </w:r>
                  <w:r>
                    <w:rPr>
                      <w:i/>
                      <w:iCs/>
                      <w:noProof/>
                    </w:rPr>
                    <w:t>Journal of the Optical Society of Korea</w:t>
                  </w:r>
                  <w:r>
                    <w:rPr>
                      <w:noProof/>
                    </w:rPr>
                    <w:t>, 386-393.</w:t>
                  </w:r>
                </w:p>
                <w:p w14:paraId="306E0B7E" w14:textId="77777777" w:rsidR="00FA1EF0" w:rsidRDefault="00FA1EF0" w:rsidP="007859B9">
                  <w:pPr>
                    <w:pStyle w:val="Bibliography"/>
                    <w:ind w:left="720" w:hanging="720"/>
                    <w:rPr>
                      <w:noProof/>
                    </w:rPr>
                  </w:pPr>
                  <w:r>
                    <w:rPr>
                      <w:noProof/>
                    </w:rPr>
                    <w:t xml:space="preserve">Wolfgang Drexler, J. G. (2015). </w:t>
                  </w:r>
                  <w:r>
                    <w:rPr>
                      <w:i/>
                      <w:iCs/>
                      <w:noProof/>
                    </w:rPr>
                    <w:t>Optical Coherence Tomography, Technology and Applications, Second Edition, Volume 1.</w:t>
                  </w:r>
                  <w:r>
                    <w:rPr>
                      <w:noProof/>
                    </w:rPr>
                    <w:t xml:space="preserve"> Switzerland: Springer International Publishing.</w:t>
                  </w:r>
                </w:p>
                <w:p w14:paraId="0EBC60F8" w14:textId="324A6CFC" w:rsidR="00FA1EF0" w:rsidRDefault="00FA1EF0" w:rsidP="007859B9">
                  <w:r>
                    <w:rPr>
                      <w:b/>
                      <w:bCs/>
                      <w:noProof/>
                    </w:rPr>
                    <w:fldChar w:fldCharType="end"/>
                  </w:r>
                </w:p>
              </w:sdtContent>
            </w:sdt>
          </w:sdtContent>
        </w:sdt>
        <w:p w14:paraId="48977542" w14:textId="77777777" w:rsidR="00FA1EF0" w:rsidRPr="00FA1EF0" w:rsidRDefault="00142111" w:rsidP="00A721F0">
          <w:pPr>
            <w:jc w:val="both"/>
          </w:pPr>
        </w:p>
      </w:sdtContent>
    </w:sdt>
    <w:sectPr w:rsidR="00FA1EF0" w:rsidRPr="00FA1EF0" w:rsidSect="005672BC">
      <w:headerReference w:type="default" r:id="rId34"/>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9862BB" w14:textId="77777777" w:rsidR="00142111" w:rsidRDefault="00142111" w:rsidP="00852FFD">
      <w:pPr>
        <w:spacing w:after="0" w:line="240" w:lineRule="auto"/>
      </w:pPr>
      <w:r>
        <w:separator/>
      </w:r>
    </w:p>
  </w:endnote>
  <w:endnote w:type="continuationSeparator" w:id="0">
    <w:p w14:paraId="4FDDE37C" w14:textId="77777777" w:rsidR="00142111" w:rsidRDefault="00142111" w:rsidP="00852FF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2949D6D" w14:textId="77777777" w:rsidR="00142111" w:rsidRDefault="00142111" w:rsidP="00852FFD">
      <w:pPr>
        <w:spacing w:after="0" w:line="240" w:lineRule="auto"/>
      </w:pPr>
      <w:r>
        <w:separator/>
      </w:r>
    </w:p>
  </w:footnote>
  <w:footnote w:type="continuationSeparator" w:id="0">
    <w:p w14:paraId="6A3BBE84" w14:textId="77777777" w:rsidR="00142111" w:rsidRDefault="00142111" w:rsidP="00852FF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62150392"/>
      <w:docPartObj>
        <w:docPartGallery w:val="Page Numbers (Top of Page)"/>
        <w:docPartUnique/>
      </w:docPartObj>
    </w:sdtPr>
    <w:sdtEndPr>
      <w:rPr>
        <w:noProof/>
      </w:rPr>
    </w:sdtEndPr>
    <w:sdtContent>
      <w:p w14:paraId="1B1FAA21" w14:textId="12022ACB" w:rsidR="00C009A9" w:rsidRDefault="00C009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2F07336E" w14:textId="77777777" w:rsidR="00C009A9" w:rsidRDefault="00C009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2D7A2D"/>
    <w:multiLevelType w:val="hybridMultilevel"/>
    <w:tmpl w:val="C4E632E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7E2314"/>
    <w:multiLevelType w:val="hybridMultilevel"/>
    <w:tmpl w:val="C49058AE"/>
    <w:lvl w:ilvl="0" w:tplc="277C27E4">
      <w:start w:val="1"/>
      <w:numFmt w:val="decimal"/>
      <w:pStyle w:val="Heading3"/>
      <w:lvlText w:val="3.%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7F72BA"/>
    <w:multiLevelType w:val="hybridMultilevel"/>
    <w:tmpl w:val="C8061F9A"/>
    <w:lvl w:ilvl="0" w:tplc="0409000F">
      <w:start w:val="1"/>
      <w:numFmt w:val="decimal"/>
      <w:lvlText w:val="%1."/>
      <w:lvlJc w:val="left"/>
      <w:pPr>
        <w:ind w:left="1080" w:hanging="360"/>
      </w:pPr>
      <w:rPr>
        <w:rFonts w:hint="default"/>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9442A32"/>
    <w:multiLevelType w:val="hybridMultilevel"/>
    <w:tmpl w:val="0A56FA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0B766CE0"/>
    <w:multiLevelType w:val="hybridMultilevel"/>
    <w:tmpl w:val="09427D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D9D62DB"/>
    <w:multiLevelType w:val="hybridMultilevel"/>
    <w:tmpl w:val="9C4ECE2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EA92CE1"/>
    <w:multiLevelType w:val="hybridMultilevel"/>
    <w:tmpl w:val="E3D2A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5B1932"/>
    <w:multiLevelType w:val="hybridMultilevel"/>
    <w:tmpl w:val="9BD015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122E3569"/>
    <w:multiLevelType w:val="hybridMultilevel"/>
    <w:tmpl w:val="71D47124"/>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9" w15:restartNumberingAfterBreak="0">
    <w:nsid w:val="12B85B09"/>
    <w:multiLevelType w:val="hybridMultilevel"/>
    <w:tmpl w:val="797ABE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9382F5E"/>
    <w:multiLevelType w:val="hybridMultilevel"/>
    <w:tmpl w:val="44FE2658"/>
    <w:lvl w:ilvl="0" w:tplc="A2BA47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9910A9A"/>
    <w:multiLevelType w:val="hybridMultilevel"/>
    <w:tmpl w:val="11CE7A7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C477B4E"/>
    <w:multiLevelType w:val="hybridMultilevel"/>
    <w:tmpl w:val="499C79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DA2171B"/>
    <w:multiLevelType w:val="hybridMultilevel"/>
    <w:tmpl w:val="D1EE28C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635034F"/>
    <w:multiLevelType w:val="multilevel"/>
    <w:tmpl w:val="0409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271204B9"/>
    <w:multiLevelType w:val="hybridMultilevel"/>
    <w:tmpl w:val="1DD4A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320B51"/>
    <w:multiLevelType w:val="hybridMultilevel"/>
    <w:tmpl w:val="872E639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2AF00087"/>
    <w:multiLevelType w:val="hybridMultilevel"/>
    <w:tmpl w:val="165E957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E6C0E59"/>
    <w:multiLevelType w:val="hybridMultilevel"/>
    <w:tmpl w:val="450674F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706112D"/>
    <w:multiLevelType w:val="hybridMultilevel"/>
    <w:tmpl w:val="FE36ECA8"/>
    <w:lvl w:ilvl="0" w:tplc="F7E25908">
      <w:start w:val="1"/>
      <w:numFmt w:val="decimal"/>
      <w:pStyle w:val="Heading4"/>
      <w:lvlText w:val="4.%1"/>
      <w:lvlJc w:val="righ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AF37EB"/>
    <w:multiLevelType w:val="hybridMultilevel"/>
    <w:tmpl w:val="7C78AB6C"/>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40E130D2"/>
    <w:multiLevelType w:val="hybridMultilevel"/>
    <w:tmpl w:val="8A9ABB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1324F7C"/>
    <w:multiLevelType w:val="hybridMultilevel"/>
    <w:tmpl w:val="35FA1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AD3AB9"/>
    <w:multiLevelType w:val="hybridMultilevel"/>
    <w:tmpl w:val="BBBCB5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6363DC9"/>
    <w:multiLevelType w:val="hybridMultilevel"/>
    <w:tmpl w:val="D862C8C2"/>
    <w:lvl w:ilvl="0" w:tplc="5BB222D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8C3EC8"/>
    <w:multiLevelType w:val="hybridMultilevel"/>
    <w:tmpl w:val="151C5C18"/>
    <w:lvl w:ilvl="0" w:tplc="488A3204">
      <w:start w:val="1"/>
      <w:numFmt w:val="decimal"/>
      <w:pStyle w:val="Heading2"/>
      <w:lvlText w:val="1.%1"/>
      <w:lvlJc w:val="left"/>
      <w:pPr>
        <w:ind w:left="1440" w:hanging="360"/>
      </w:pPr>
      <w:rPr>
        <w:rFonts w:hint="default"/>
        <w:sz w:val="36"/>
        <w:szCs w:val="36"/>
      </w:r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26" w15:restartNumberingAfterBreak="0">
    <w:nsid w:val="4ECE6857"/>
    <w:multiLevelType w:val="hybridMultilevel"/>
    <w:tmpl w:val="651AFA3E"/>
    <w:lvl w:ilvl="0" w:tplc="EA569FEE">
      <w:start w:val="1"/>
      <w:numFmt w:val="decimal"/>
      <w:lvlText w:val="%1."/>
      <w:lvlJc w:val="left"/>
      <w:pPr>
        <w:ind w:left="1080" w:hanging="360"/>
      </w:pPr>
      <w:rPr>
        <w:rFonts w:asciiTheme="minorHAnsi" w:eastAsiaTheme="minorHAnsi" w:hAnsiTheme="minorHAnsi" w:cstheme="minorBidi"/>
      </w:rPr>
    </w:lvl>
    <w:lvl w:ilvl="1" w:tplc="04090001">
      <w:start w:val="1"/>
      <w:numFmt w:val="bullet"/>
      <w:lvlText w:val=""/>
      <w:lvlJc w:val="left"/>
      <w:pPr>
        <w:ind w:left="1800" w:hanging="360"/>
      </w:pPr>
      <w:rPr>
        <w:rFonts w:ascii="Symbol" w:hAnsi="Symbol"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4F8D242E"/>
    <w:multiLevelType w:val="hybridMultilevel"/>
    <w:tmpl w:val="06843CBE"/>
    <w:lvl w:ilvl="0" w:tplc="9FBA1C96">
      <w:start w:val="1"/>
      <w:numFmt w:val="decimal"/>
      <w:pStyle w:val="Heading1"/>
      <w:lvlText w:val="%1"/>
      <w:lvlJc w:val="left"/>
      <w:pPr>
        <w:ind w:left="504" w:hanging="504"/>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4FDD08E2"/>
    <w:multiLevelType w:val="hybridMultilevel"/>
    <w:tmpl w:val="EEA829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04F1DC1"/>
    <w:multiLevelType w:val="hybridMultilevel"/>
    <w:tmpl w:val="3FE8F88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0A93AA9"/>
    <w:multiLevelType w:val="hybridMultilevel"/>
    <w:tmpl w:val="D20A60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5E2590"/>
    <w:multiLevelType w:val="hybridMultilevel"/>
    <w:tmpl w:val="04A48366"/>
    <w:lvl w:ilvl="0" w:tplc="77021EA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28F75CA"/>
    <w:multiLevelType w:val="hybridMultilevel"/>
    <w:tmpl w:val="3DA8BC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3482D3E"/>
    <w:multiLevelType w:val="hybridMultilevel"/>
    <w:tmpl w:val="C908D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6E83BE7"/>
    <w:multiLevelType w:val="hybridMultilevel"/>
    <w:tmpl w:val="ED3CA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58836D70"/>
    <w:multiLevelType w:val="hybridMultilevel"/>
    <w:tmpl w:val="7E5064C6"/>
    <w:lvl w:ilvl="0" w:tplc="0409000F">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594D223A"/>
    <w:multiLevelType w:val="hybridMultilevel"/>
    <w:tmpl w:val="68FAC35E"/>
    <w:lvl w:ilvl="0" w:tplc="182EF94E">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5DEA2BC6"/>
    <w:multiLevelType w:val="hybridMultilevel"/>
    <w:tmpl w:val="E38E549C"/>
    <w:lvl w:ilvl="0" w:tplc="0409000F">
      <w:start w:val="1"/>
      <w:numFmt w:val="decimal"/>
      <w:lvlText w:val="%1."/>
      <w:lvlJc w:val="left"/>
      <w:pPr>
        <w:ind w:left="1080" w:hanging="360"/>
      </w:pPr>
      <w:rPr>
        <w:rFont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15:restartNumberingAfterBreak="0">
    <w:nsid w:val="622D1E69"/>
    <w:multiLevelType w:val="hybridMultilevel"/>
    <w:tmpl w:val="214002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8170AD6"/>
    <w:multiLevelType w:val="hybridMultilevel"/>
    <w:tmpl w:val="908E3F4E"/>
    <w:lvl w:ilvl="0" w:tplc="87EABAA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A773028"/>
    <w:multiLevelType w:val="hybridMultilevel"/>
    <w:tmpl w:val="F6409BD4"/>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E820C1"/>
    <w:multiLevelType w:val="hybridMultilevel"/>
    <w:tmpl w:val="EE2CA5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FC4739F"/>
    <w:multiLevelType w:val="hybridMultilevel"/>
    <w:tmpl w:val="D2B87F3E"/>
    <w:lvl w:ilvl="0" w:tplc="0B3072E4">
      <w:start w:val="1"/>
      <w:numFmt w:val="decimal"/>
      <w:lvlText w:val="%1."/>
      <w:lvlJc w:val="left"/>
      <w:pPr>
        <w:ind w:left="720" w:hanging="360"/>
      </w:pPr>
      <w:rPr>
        <w:rFonts w:hint="default"/>
        <w:b/>
      </w:rPr>
    </w:lvl>
    <w:lvl w:ilvl="1" w:tplc="0409001B">
      <w:start w:val="1"/>
      <w:numFmt w:val="lowerRoman"/>
      <w:lvlText w:val="%2."/>
      <w:lvlJc w:val="right"/>
      <w:pPr>
        <w:ind w:left="1440" w:hanging="360"/>
      </w:pPr>
    </w:lvl>
    <w:lvl w:ilvl="2" w:tplc="04090019">
      <w:start w:val="1"/>
      <w:numFmt w:val="lowerLetter"/>
      <w:lvlText w:val="%3."/>
      <w:lvlJc w:val="lef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995C13"/>
    <w:multiLevelType w:val="hybridMultilevel"/>
    <w:tmpl w:val="347A8A2C"/>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75DA7369"/>
    <w:multiLevelType w:val="hybridMultilevel"/>
    <w:tmpl w:val="B3D68D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5E40B33"/>
    <w:multiLevelType w:val="hybridMultilevel"/>
    <w:tmpl w:val="8550D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6101B0F"/>
    <w:multiLevelType w:val="hybridMultilevel"/>
    <w:tmpl w:val="6406A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8011726"/>
    <w:multiLevelType w:val="hybridMultilevel"/>
    <w:tmpl w:val="40DEF7B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781B6B03"/>
    <w:multiLevelType w:val="hybridMultilevel"/>
    <w:tmpl w:val="2F9611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34"/>
  </w:num>
  <w:num w:numId="3">
    <w:abstractNumId w:val="17"/>
  </w:num>
  <w:num w:numId="4">
    <w:abstractNumId w:val="28"/>
  </w:num>
  <w:num w:numId="5">
    <w:abstractNumId w:val="26"/>
  </w:num>
  <w:num w:numId="6">
    <w:abstractNumId w:val="16"/>
  </w:num>
  <w:num w:numId="7">
    <w:abstractNumId w:val="46"/>
  </w:num>
  <w:num w:numId="8">
    <w:abstractNumId w:val="37"/>
  </w:num>
  <w:num w:numId="9">
    <w:abstractNumId w:val="22"/>
  </w:num>
  <w:num w:numId="10">
    <w:abstractNumId w:val="3"/>
  </w:num>
  <w:num w:numId="11">
    <w:abstractNumId w:val="7"/>
  </w:num>
  <w:num w:numId="12">
    <w:abstractNumId w:val="6"/>
  </w:num>
  <w:num w:numId="13">
    <w:abstractNumId w:val="41"/>
  </w:num>
  <w:num w:numId="14">
    <w:abstractNumId w:val="43"/>
  </w:num>
  <w:num w:numId="15">
    <w:abstractNumId w:val="2"/>
  </w:num>
  <w:num w:numId="16">
    <w:abstractNumId w:val="20"/>
  </w:num>
  <w:num w:numId="17">
    <w:abstractNumId w:val="47"/>
  </w:num>
  <w:num w:numId="18">
    <w:abstractNumId w:val="35"/>
  </w:num>
  <w:num w:numId="19">
    <w:abstractNumId w:val="18"/>
  </w:num>
  <w:num w:numId="20">
    <w:abstractNumId w:val="9"/>
  </w:num>
  <w:num w:numId="21">
    <w:abstractNumId w:val="48"/>
  </w:num>
  <w:num w:numId="22">
    <w:abstractNumId w:val="32"/>
  </w:num>
  <w:num w:numId="23">
    <w:abstractNumId w:val="11"/>
  </w:num>
  <w:num w:numId="24">
    <w:abstractNumId w:val="5"/>
  </w:num>
  <w:num w:numId="25">
    <w:abstractNumId w:val="44"/>
  </w:num>
  <w:num w:numId="26">
    <w:abstractNumId w:val="40"/>
  </w:num>
  <w:num w:numId="27">
    <w:abstractNumId w:val="29"/>
  </w:num>
  <w:num w:numId="28">
    <w:abstractNumId w:val="38"/>
  </w:num>
  <w:num w:numId="29">
    <w:abstractNumId w:val="12"/>
  </w:num>
  <w:num w:numId="30">
    <w:abstractNumId w:val="13"/>
  </w:num>
  <w:num w:numId="31">
    <w:abstractNumId w:val="23"/>
  </w:num>
  <w:num w:numId="32">
    <w:abstractNumId w:val="24"/>
  </w:num>
  <w:num w:numId="33">
    <w:abstractNumId w:val="15"/>
  </w:num>
  <w:num w:numId="34">
    <w:abstractNumId w:val="42"/>
  </w:num>
  <w:num w:numId="35">
    <w:abstractNumId w:val="4"/>
  </w:num>
  <w:num w:numId="36">
    <w:abstractNumId w:val="30"/>
  </w:num>
  <w:num w:numId="37">
    <w:abstractNumId w:val="25"/>
  </w:num>
  <w:num w:numId="38">
    <w:abstractNumId w:val="36"/>
  </w:num>
  <w:num w:numId="39">
    <w:abstractNumId w:val="1"/>
  </w:num>
  <w:num w:numId="40">
    <w:abstractNumId w:val="14"/>
  </w:num>
  <w:num w:numId="41">
    <w:abstractNumId w:val="27"/>
  </w:num>
  <w:num w:numId="42">
    <w:abstractNumId w:val="19"/>
  </w:num>
  <w:num w:numId="43">
    <w:abstractNumId w:val="10"/>
  </w:num>
  <w:num w:numId="44">
    <w:abstractNumId w:val="0"/>
  </w:num>
  <w:num w:numId="45">
    <w:abstractNumId w:val="33"/>
  </w:num>
  <w:num w:numId="46">
    <w:abstractNumId w:val="39"/>
  </w:num>
  <w:num w:numId="47">
    <w:abstractNumId w:val="31"/>
  </w:num>
  <w:num w:numId="48">
    <w:abstractNumId w:val="8"/>
  </w:num>
  <w:num w:numId="49">
    <w:abstractNumId w:val="4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hew Sassu">
    <w15:presenceInfo w15:providerId="Windows Live" w15:userId="081edfdcaed9634a"/>
  </w15:person>
  <w15:person w15:author="Barton, Jennifer Kehlet - (barton)">
    <w15:presenceInfo w15:providerId="AD" w15:userId="S::barton@email.arizona.edu::936cb30c-944a-4bf5-b9d8-2955e46067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576"/>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4021"/>
    <w:rsid w:val="00004CA7"/>
    <w:rsid w:val="00011998"/>
    <w:rsid w:val="00013725"/>
    <w:rsid w:val="0001480B"/>
    <w:rsid w:val="0001560D"/>
    <w:rsid w:val="00021929"/>
    <w:rsid w:val="000279A8"/>
    <w:rsid w:val="000312D0"/>
    <w:rsid w:val="00031D29"/>
    <w:rsid w:val="00032B0D"/>
    <w:rsid w:val="00034417"/>
    <w:rsid w:val="00034B7D"/>
    <w:rsid w:val="00036256"/>
    <w:rsid w:val="00040E07"/>
    <w:rsid w:val="000446EA"/>
    <w:rsid w:val="00045FD2"/>
    <w:rsid w:val="0004773B"/>
    <w:rsid w:val="0005166B"/>
    <w:rsid w:val="00051844"/>
    <w:rsid w:val="000575DB"/>
    <w:rsid w:val="000613EA"/>
    <w:rsid w:val="00066A6E"/>
    <w:rsid w:val="00066ECD"/>
    <w:rsid w:val="00067287"/>
    <w:rsid w:val="00070089"/>
    <w:rsid w:val="00071812"/>
    <w:rsid w:val="000764C3"/>
    <w:rsid w:val="0007768A"/>
    <w:rsid w:val="00081A7C"/>
    <w:rsid w:val="000825BB"/>
    <w:rsid w:val="00086EB2"/>
    <w:rsid w:val="00086EC7"/>
    <w:rsid w:val="00092341"/>
    <w:rsid w:val="00096488"/>
    <w:rsid w:val="00096729"/>
    <w:rsid w:val="000A2ABC"/>
    <w:rsid w:val="000A3A09"/>
    <w:rsid w:val="000A3E78"/>
    <w:rsid w:val="000A3EAF"/>
    <w:rsid w:val="000A4EF6"/>
    <w:rsid w:val="000A7813"/>
    <w:rsid w:val="000B3683"/>
    <w:rsid w:val="000B4E30"/>
    <w:rsid w:val="000B5B23"/>
    <w:rsid w:val="000B6EDF"/>
    <w:rsid w:val="000B7621"/>
    <w:rsid w:val="000C088E"/>
    <w:rsid w:val="000C10FC"/>
    <w:rsid w:val="000C322C"/>
    <w:rsid w:val="000C3FB0"/>
    <w:rsid w:val="000C4C7F"/>
    <w:rsid w:val="000C606F"/>
    <w:rsid w:val="000D03C2"/>
    <w:rsid w:val="000D09D7"/>
    <w:rsid w:val="000D6C9A"/>
    <w:rsid w:val="000D716B"/>
    <w:rsid w:val="000E005B"/>
    <w:rsid w:val="000E1241"/>
    <w:rsid w:val="000E1A41"/>
    <w:rsid w:val="000E2DBF"/>
    <w:rsid w:val="000E5BF3"/>
    <w:rsid w:val="000E79DD"/>
    <w:rsid w:val="000F1DD3"/>
    <w:rsid w:val="000F7D83"/>
    <w:rsid w:val="00100EE1"/>
    <w:rsid w:val="00106397"/>
    <w:rsid w:val="0011322F"/>
    <w:rsid w:val="00116B42"/>
    <w:rsid w:val="00117A06"/>
    <w:rsid w:val="001201C6"/>
    <w:rsid w:val="00122FB5"/>
    <w:rsid w:val="00124336"/>
    <w:rsid w:val="00126B8C"/>
    <w:rsid w:val="00132BDB"/>
    <w:rsid w:val="00132D44"/>
    <w:rsid w:val="001339FA"/>
    <w:rsid w:val="00142111"/>
    <w:rsid w:val="001445B4"/>
    <w:rsid w:val="00145F02"/>
    <w:rsid w:val="00146792"/>
    <w:rsid w:val="00153221"/>
    <w:rsid w:val="0015450C"/>
    <w:rsid w:val="0015623F"/>
    <w:rsid w:val="00160764"/>
    <w:rsid w:val="0016221B"/>
    <w:rsid w:val="00163617"/>
    <w:rsid w:val="00167357"/>
    <w:rsid w:val="0017159A"/>
    <w:rsid w:val="00172E5B"/>
    <w:rsid w:val="00176F17"/>
    <w:rsid w:val="001826FF"/>
    <w:rsid w:val="0018514E"/>
    <w:rsid w:val="0018520E"/>
    <w:rsid w:val="0018771E"/>
    <w:rsid w:val="00190C13"/>
    <w:rsid w:val="00192624"/>
    <w:rsid w:val="00194E8D"/>
    <w:rsid w:val="00196214"/>
    <w:rsid w:val="00197947"/>
    <w:rsid w:val="001A3A8F"/>
    <w:rsid w:val="001A54B1"/>
    <w:rsid w:val="001A5FA7"/>
    <w:rsid w:val="001B199B"/>
    <w:rsid w:val="001B1F25"/>
    <w:rsid w:val="001B3D17"/>
    <w:rsid w:val="001C227A"/>
    <w:rsid w:val="001C5158"/>
    <w:rsid w:val="001C54D7"/>
    <w:rsid w:val="001C79BC"/>
    <w:rsid w:val="001D0D45"/>
    <w:rsid w:val="001D1385"/>
    <w:rsid w:val="001E0208"/>
    <w:rsid w:val="001E342D"/>
    <w:rsid w:val="001E3D1D"/>
    <w:rsid w:val="001E3D30"/>
    <w:rsid w:val="001E44DA"/>
    <w:rsid w:val="001E646A"/>
    <w:rsid w:val="001E6D03"/>
    <w:rsid w:val="001E7F1E"/>
    <w:rsid w:val="001F30D2"/>
    <w:rsid w:val="001F7BDA"/>
    <w:rsid w:val="002003F4"/>
    <w:rsid w:val="0020232C"/>
    <w:rsid w:val="00204524"/>
    <w:rsid w:val="0020593C"/>
    <w:rsid w:val="0021165F"/>
    <w:rsid w:val="002116C8"/>
    <w:rsid w:val="002123A3"/>
    <w:rsid w:val="0021381A"/>
    <w:rsid w:val="0021598A"/>
    <w:rsid w:val="00216D54"/>
    <w:rsid w:val="00224515"/>
    <w:rsid w:val="00224A44"/>
    <w:rsid w:val="00236A2E"/>
    <w:rsid w:val="002439A5"/>
    <w:rsid w:val="00243E82"/>
    <w:rsid w:val="00243EAC"/>
    <w:rsid w:val="00244F7B"/>
    <w:rsid w:val="002520A5"/>
    <w:rsid w:val="00252FD5"/>
    <w:rsid w:val="0025411F"/>
    <w:rsid w:val="00254226"/>
    <w:rsid w:val="0025504B"/>
    <w:rsid w:val="0025614D"/>
    <w:rsid w:val="00257BE1"/>
    <w:rsid w:val="00260AF4"/>
    <w:rsid w:val="00264CBD"/>
    <w:rsid w:val="00266BF7"/>
    <w:rsid w:val="0026701B"/>
    <w:rsid w:val="002742A2"/>
    <w:rsid w:val="00275542"/>
    <w:rsid w:val="00280C44"/>
    <w:rsid w:val="00286514"/>
    <w:rsid w:val="00291367"/>
    <w:rsid w:val="002916E6"/>
    <w:rsid w:val="00291EB8"/>
    <w:rsid w:val="00292F97"/>
    <w:rsid w:val="002A07CD"/>
    <w:rsid w:val="002A090C"/>
    <w:rsid w:val="002A1476"/>
    <w:rsid w:val="002A19F1"/>
    <w:rsid w:val="002A346A"/>
    <w:rsid w:val="002A5392"/>
    <w:rsid w:val="002B22E3"/>
    <w:rsid w:val="002B3D42"/>
    <w:rsid w:val="002B7088"/>
    <w:rsid w:val="002B7FD6"/>
    <w:rsid w:val="002C0566"/>
    <w:rsid w:val="002C219E"/>
    <w:rsid w:val="002C7658"/>
    <w:rsid w:val="002D2EEC"/>
    <w:rsid w:val="002D3B5A"/>
    <w:rsid w:val="002D4A31"/>
    <w:rsid w:val="002D559F"/>
    <w:rsid w:val="002D5F3C"/>
    <w:rsid w:val="002E09BE"/>
    <w:rsid w:val="002E54F5"/>
    <w:rsid w:val="002F1DEE"/>
    <w:rsid w:val="002F2187"/>
    <w:rsid w:val="002F2F19"/>
    <w:rsid w:val="002F35A0"/>
    <w:rsid w:val="002F39C2"/>
    <w:rsid w:val="002F3F80"/>
    <w:rsid w:val="002F6B56"/>
    <w:rsid w:val="002F79C5"/>
    <w:rsid w:val="002F7E89"/>
    <w:rsid w:val="0030339F"/>
    <w:rsid w:val="003070F7"/>
    <w:rsid w:val="00310917"/>
    <w:rsid w:val="00311C0B"/>
    <w:rsid w:val="00316561"/>
    <w:rsid w:val="00316B27"/>
    <w:rsid w:val="00317D36"/>
    <w:rsid w:val="00317F0B"/>
    <w:rsid w:val="00322536"/>
    <w:rsid w:val="00324E53"/>
    <w:rsid w:val="00325F28"/>
    <w:rsid w:val="00327996"/>
    <w:rsid w:val="00327EAE"/>
    <w:rsid w:val="003313D4"/>
    <w:rsid w:val="003322A4"/>
    <w:rsid w:val="003351BB"/>
    <w:rsid w:val="0033617F"/>
    <w:rsid w:val="00336DA0"/>
    <w:rsid w:val="003377CF"/>
    <w:rsid w:val="00341E18"/>
    <w:rsid w:val="00342972"/>
    <w:rsid w:val="00343BDF"/>
    <w:rsid w:val="00346650"/>
    <w:rsid w:val="0034742B"/>
    <w:rsid w:val="00351EA1"/>
    <w:rsid w:val="003522FF"/>
    <w:rsid w:val="00352AA9"/>
    <w:rsid w:val="003530C5"/>
    <w:rsid w:val="003532E4"/>
    <w:rsid w:val="003538CC"/>
    <w:rsid w:val="003548FB"/>
    <w:rsid w:val="00354A4E"/>
    <w:rsid w:val="00355232"/>
    <w:rsid w:val="00356460"/>
    <w:rsid w:val="00357BCE"/>
    <w:rsid w:val="00360324"/>
    <w:rsid w:val="003605DC"/>
    <w:rsid w:val="00363684"/>
    <w:rsid w:val="00363E89"/>
    <w:rsid w:val="003658B7"/>
    <w:rsid w:val="003665DB"/>
    <w:rsid w:val="003678AA"/>
    <w:rsid w:val="00370CA6"/>
    <w:rsid w:val="00373BAE"/>
    <w:rsid w:val="003740B7"/>
    <w:rsid w:val="00377AFF"/>
    <w:rsid w:val="003820A8"/>
    <w:rsid w:val="003825BF"/>
    <w:rsid w:val="003825E0"/>
    <w:rsid w:val="003828C5"/>
    <w:rsid w:val="00393AA5"/>
    <w:rsid w:val="003942E5"/>
    <w:rsid w:val="003947BA"/>
    <w:rsid w:val="00395934"/>
    <w:rsid w:val="0039652C"/>
    <w:rsid w:val="0039776E"/>
    <w:rsid w:val="003A5374"/>
    <w:rsid w:val="003A5AA9"/>
    <w:rsid w:val="003A60DE"/>
    <w:rsid w:val="003A6DFE"/>
    <w:rsid w:val="003A7D16"/>
    <w:rsid w:val="003B3583"/>
    <w:rsid w:val="003B79F7"/>
    <w:rsid w:val="003B7CE8"/>
    <w:rsid w:val="003C223E"/>
    <w:rsid w:val="003C22CC"/>
    <w:rsid w:val="003C5710"/>
    <w:rsid w:val="003C5C87"/>
    <w:rsid w:val="003C6225"/>
    <w:rsid w:val="003C7A7D"/>
    <w:rsid w:val="003D0345"/>
    <w:rsid w:val="003D0D80"/>
    <w:rsid w:val="003D2318"/>
    <w:rsid w:val="003D4491"/>
    <w:rsid w:val="003D48DA"/>
    <w:rsid w:val="003D498C"/>
    <w:rsid w:val="003D5CC3"/>
    <w:rsid w:val="003D6F3D"/>
    <w:rsid w:val="003E1298"/>
    <w:rsid w:val="003E12BF"/>
    <w:rsid w:val="003E1F05"/>
    <w:rsid w:val="003E2E2F"/>
    <w:rsid w:val="003E3AD8"/>
    <w:rsid w:val="003E3D62"/>
    <w:rsid w:val="003E3EA3"/>
    <w:rsid w:val="003E6264"/>
    <w:rsid w:val="003F1973"/>
    <w:rsid w:val="003F25B1"/>
    <w:rsid w:val="003F3436"/>
    <w:rsid w:val="003F6781"/>
    <w:rsid w:val="003F6FB2"/>
    <w:rsid w:val="00403BD2"/>
    <w:rsid w:val="00406983"/>
    <w:rsid w:val="004074FB"/>
    <w:rsid w:val="00411217"/>
    <w:rsid w:val="004116D7"/>
    <w:rsid w:val="004121D8"/>
    <w:rsid w:val="0041281F"/>
    <w:rsid w:val="00413CC1"/>
    <w:rsid w:val="00413E43"/>
    <w:rsid w:val="00420B50"/>
    <w:rsid w:val="00421046"/>
    <w:rsid w:val="004210C1"/>
    <w:rsid w:val="004221EB"/>
    <w:rsid w:val="00423369"/>
    <w:rsid w:val="004242A4"/>
    <w:rsid w:val="0042460D"/>
    <w:rsid w:val="004254DE"/>
    <w:rsid w:val="00425BC6"/>
    <w:rsid w:val="00425D95"/>
    <w:rsid w:val="00430615"/>
    <w:rsid w:val="00431EE0"/>
    <w:rsid w:val="00432EDA"/>
    <w:rsid w:val="0043370A"/>
    <w:rsid w:val="00434AE4"/>
    <w:rsid w:val="0043528F"/>
    <w:rsid w:val="00435F3B"/>
    <w:rsid w:val="00436683"/>
    <w:rsid w:val="004431EC"/>
    <w:rsid w:val="00443E62"/>
    <w:rsid w:val="00445392"/>
    <w:rsid w:val="00446C0E"/>
    <w:rsid w:val="004525C8"/>
    <w:rsid w:val="00454B2E"/>
    <w:rsid w:val="004574F5"/>
    <w:rsid w:val="004600CC"/>
    <w:rsid w:val="004630C6"/>
    <w:rsid w:val="004633CE"/>
    <w:rsid w:val="004664E4"/>
    <w:rsid w:val="00466647"/>
    <w:rsid w:val="00467BE0"/>
    <w:rsid w:val="004707D3"/>
    <w:rsid w:val="004709B5"/>
    <w:rsid w:val="00470AA2"/>
    <w:rsid w:val="00474B67"/>
    <w:rsid w:val="0047733A"/>
    <w:rsid w:val="00480E93"/>
    <w:rsid w:val="00481B9E"/>
    <w:rsid w:val="00482B2F"/>
    <w:rsid w:val="004859DD"/>
    <w:rsid w:val="00485C91"/>
    <w:rsid w:val="004874C3"/>
    <w:rsid w:val="0048769E"/>
    <w:rsid w:val="00493A7E"/>
    <w:rsid w:val="00494D20"/>
    <w:rsid w:val="0049508A"/>
    <w:rsid w:val="00497110"/>
    <w:rsid w:val="004A33BC"/>
    <w:rsid w:val="004A5F4D"/>
    <w:rsid w:val="004B151F"/>
    <w:rsid w:val="004B152E"/>
    <w:rsid w:val="004B1567"/>
    <w:rsid w:val="004B2824"/>
    <w:rsid w:val="004B2F12"/>
    <w:rsid w:val="004B532A"/>
    <w:rsid w:val="004B760D"/>
    <w:rsid w:val="004C2EBA"/>
    <w:rsid w:val="004C380E"/>
    <w:rsid w:val="004C68C2"/>
    <w:rsid w:val="004C7AC4"/>
    <w:rsid w:val="004D12C5"/>
    <w:rsid w:val="004D14DA"/>
    <w:rsid w:val="004D1999"/>
    <w:rsid w:val="004D27A5"/>
    <w:rsid w:val="004E1CFD"/>
    <w:rsid w:val="004E39D9"/>
    <w:rsid w:val="004E45D9"/>
    <w:rsid w:val="004E4713"/>
    <w:rsid w:val="004E59FD"/>
    <w:rsid w:val="004E5BAD"/>
    <w:rsid w:val="004E7D45"/>
    <w:rsid w:val="004F09A9"/>
    <w:rsid w:val="004F2443"/>
    <w:rsid w:val="004F2835"/>
    <w:rsid w:val="004F4BF6"/>
    <w:rsid w:val="004F5752"/>
    <w:rsid w:val="004F6957"/>
    <w:rsid w:val="004F7AA0"/>
    <w:rsid w:val="005007EE"/>
    <w:rsid w:val="0050245E"/>
    <w:rsid w:val="005029A2"/>
    <w:rsid w:val="00504F83"/>
    <w:rsid w:val="0051081C"/>
    <w:rsid w:val="005112E3"/>
    <w:rsid w:val="005113A1"/>
    <w:rsid w:val="00512F18"/>
    <w:rsid w:val="0051509E"/>
    <w:rsid w:val="005156F0"/>
    <w:rsid w:val="00524CE7"/>
    <w:rsid w:val="005254EC"/>
    <w:rsid w:val="0052699E"/>
    <w:rsid w:val="00526D9E"/>
    <w:rsid w:val="00531CD9"/>
    <w:rsid w:val="00533285"/>
    <w:rsid w:val="0054040A"/>
    <w:rsid w:val="00544503"/>
    <w:rsid w:val="005451B6"/>
    <w:rsid w:val="005467DB"/>
    <w:rsid w:val="00555AAA"/>
    <w:rsid w:val="00555D35"/>
    <w:rsid w:val="00557B46"/>
    <w:rsid w:val="005618BF"/>
    <w:rsid w:val="00562B4B"/>
    <w:rsid w:val="005630E3"/>
    <w:rsid w:val="0056428B"/>
    <w:rsid w:val="0056500D"/>
    <w:rsid w:val="005668AC"/>
    <w:rsid w:val="005672BC"/>
    <w:rsid w:val="00567455"/>
    <w:rsid w:val="00571BE7"/>
    <w:rsid w:val="00572180"/>
    <w:rsid w:val="00572D9A"/>
    <w:rsid w:val="00575232"/>
    <w:rsid w:val="0057532D"/>
    <w:rsid w:val="00580ADD"/>
    <w:rsid w:val="00581B5F"/>
    <w:rsid w:val="00581F3B"/>
    <w:rsid w:val="0058489F"/>
    <w:rsid w:val="00584B16"/>
    <w:rsid w:val="00587531"/>
    <w:rsid w:val="00587670"/>
    <w:rsid w:val="0059048B"/>
    <w:rsid w:val="005A02B7"/>
    <w:rsid w:val="005A052C"/>
    <w:rsid w:val="005A1AE2"/>
    <w:rsid w:val="005A28F6"/>
    <w:rsid w:val="005A38CE"/>
    <w:rsid w:val="005A4379"/>
    <w:rsid w:val="005A5873"/>
    <w:rsid w:val="005A62BC"/>
    <w:rsid w:val="005A64CB"/>
    <w:rsid w:val="005B0E43"/>
    <w:rsid w:val="005B0E8E"/>
    <w:rsid w:val="005B3560"/>
    <w:rsid w:val="005B3BC2"/>
    <w:rsid w:val="005B3E93"/>
    <w:rsid w:val="005C29F1"/>
    <w:rsid w:val="005C50D4"/>
    <w:rsid w:val="005D0059"/>
    <w:rsid w:val="005D1DC5"/>
    <w:rsid w:val="005D2E81"/>
    <w:rsid w:val="005E237D"/>
    <w:rsid w:val="005E3936"/>
    <w:rsid w:val="005E3B5F"/>
    <w:rsid w:val="005E4DCB"/>
    <w:rsid w:val="005E5D7D"/>
    <w:rsid w:val="005E613E"/>
    <w:rsid w:val="005E679E"/>
    <w:rsid w:val="005F2333"/>
    <w:rsid w:val="005F505F"/>
    <w:rsid w:val="00606886"/>
    <w:rsid w:val="00606D99"/>
    <w:rsid w:val="00607D1E"/>
    <w:rsid w:val="00607E92"/>
    <w:rsid w:val="00614451"/>
    <w:rsid w:val="00615085"/>
    <w:rsid w:val="006156ED"/>
    <w:rsid w:val="00615F5E"/>
    <w:rsid w:val="00616AD1"/>
    <w:rsid w:val="006174C8"/>
    <w:rsid w:val="006174F1"/>
    <w:rsid w:val="00617755"/>
    <w:rsid w:val="0062733E"/>
    <w:rsid w:val="006301BC"/>
    <w:rsid w:val="00630588"/>
    <w:rsid w:val="00631F81"/>
    <w:rsid w:val="00633949"/>
    <w:rsid w:val="0063628C"/>
    <w:rsid w:val="00642030"/>
    <w:rsid w:val="0064222C"/>
    <w:rsid w:val="00645B1A"/>
    <w:rsid w:val="00647A9D"/>
    <w:rsid w:val="0065116E"/>
    <w:rsid w:val="0065136C"/>
    <w:rsid w:val="0065504E"/>
    <w:rsid w:val="0066018E"/>
    <w:rsid w:val="0066066E"/>
    <w:rsid w:val="0066397B"/>
    <w:rsid w:val="00664352"/>
    <w:rsid w:val="00665F62"/>
    <w:rsid w:val="006665D5"/>
    <w:rsid w:val="00666662"/>
    <w:rsid w:val="00670933"/>
    <w:rsid w:val="00676DCC"/>
    <w:rsid w:val="00682424"/>
    <w:rsid w:val="006832D8"/>
    <w:rsid w:val="006915B9"/>
    <w:rsid w:val="00691D80"/>
    <w:rsid w:val="00692C98"/>
    <w:rsid w:val="00693D88"/>
    <w:rsid w:val="00695EB0"/>
    <w:rsid w:val="006A008E"/>
    <w:rsid w:val="006A0E0B"/>
    <w:rsid w:val="006A1C87"/>
    <w:rsid w:val="006A2B5D"/>
    <w:rsid w:val="006A4266"/>
    <w:rsid w:val="006A4D4A"/>
    <w:rsid w:val="006A6E4A"/>
    <w:rsid w:val="006B263C"/>
    <w:rsid w:val="006B2E92"/>
    <w:rsid w:val="006B3B27"/>
    <w:rsid w:val="006B47DF"/>
    <w:rsid w:val="006C3AD4"/>
    <w:rsid w:val="006C592E"/>
    <w:rsid w:val="006C6452"/>
    <w:rsid w:val="006D43FB"/>
    <w:rsid w:val="006D7D19"/>
    <w:rsid w:val="006E0975"/>
    <w:rsid w:val="006E2979"/>
    <w:rsid w:val="006E36CD"/>
    <w:rsid w:val="006E7984"/>
    <w:rsid w:val="006F2F6C"/>
    <w:rsid w:val="006F3DD4"/>
    <w:rsid w:val="006F3E9A"/>
    <w:rsid w:val="006F5229"/>
    <w:rsid w:val="006F6132"/>
    <w:rsid w:val="00710F75"/>
    <w:rsid w:val="00716107"/>
    <w:rsid w:val="00720C5A"/>
    <w:rsid w:val="00721B5D"/>
    <w:rsid w:val="00724B54"/>
    <w:rsid w:val="007279A5"/>
    <w:rsid w:val="00727DC2"/>
    <w:rsid w:val="00730835"/>
    <w:rsid w:val="00741E85"/>
    <w:rsid w:val="007450DC"/>
    <w:rsid w:val="00750F74"/>
    <w:rsid w:val="00754964"/>
    <w:rsid w:val="00756A23"/>
    <w:rsid w:val="00756A8C"/>
    <w:rsid w:val="00764731"/>
    <w:rsid w:val="00771C0A"/>
    <w:rsid w:val="007734FE"/>
    <w:rsid w:val="007738F5"/>
    <w:rsid w:val="00776701"/>
    <w:rsid w:val="00776F55"/>
    <w:rsid w:val="00777CBA"/>
    <w:rsid w:val="007820D6"/>
    <w:rsid w:val="007859B9"/>
    <w:rsid w:val="00787731"/>
    <w:rsid w:val="007A062D"/>
    <w:rsid w:val="007A0EB7"/>
    <w:rsid w:val="007A30B5"/>
    <w:rsid w:val="007A3472"/>
    <w:rsid w:val="007B042A"/>
    <w:rsid w:val="007B7801"/>
    <w:rsid w:val="007C0EA9"/>
    <w:rsid w:val="007C19B9"/>
    <w:rsid w:val="007C4818"/>
    <w:rsid w:val="007C4C6E"/>
    <w:rsid w:val="007D0102"/>
    <w:rsid w:val="007D2438"/>
    <w:rsid w:val="007D2B14"/>
    <w:rsid w:val="007D2EB2"/>
    <w:rsid w:val="007D49D5"/>
    <w:rsid w:val="007D5654"/>
    <w:rsid w:val="007E5D35"/>
    <w:rsid w:val="007E635E"/>
    <w:rsid w:val="007F0240"/>
    <w:rsid w:val="007F0826"/>
    <w:rsid w:val="007F1CC1"/>
    <w:rsid w:val="007F305B"/>
    <w:rsid w:val="007F79B0"/>
    <w:rsid w:val="007F7EBA"/>
    <w:rsid w:val="00800A09"/>
    <w:rsid w:val="00806FC0"/>
    <w:rsid w:val="00815F0F"/>
    <w:rsid w:val="0081696F"/>
    <w:rsid w:val="00820D1A"/>
    <w:rsid w:val="00820D5D"/>
    <w:rsid w:val="00822FE2"/>
    <w:rsid w:val="0082340C"/>
    <w:rsid w:val="008250F4"/>
    <w:rsid w:val="008258EF"/>
    <w:rsid w:val="008267C2"/>
    <w:rsid w:val="00831944"/>
    <w:rsid w:val="00832251"/>
    <w:rsid w:val="0083275F"/>
    <w:rsid w:val="00834D03"/>
    <w:rsid w:val="008424CB"/>
    <w:rsid w:val="00842C1A"/>
    <w:rsid w:val="00842D64"/>
    <w:rsid w:val="00843DA1"/>
    <w:rsid w:val="0084433E"/>
    <w:rsid w:val="00844C82"/>
    <w:rsid w:val="00845CB5"/>
    <w:rsid w:val="00852FFD"/>
    <w:rsid w:val="00854079"/>
    <w:rsid w:val="00855DC4"/>
    <w:rsid w:val="00856738"/>
    <w:rsid w:val="00857460"/>
    <w:rsid w:val="008574E8"/>
    <w:rsid w:val="00857779"/>
    <w:rsid w:val="00857F81"/>
    <w:rsid w:val="008721DF"/>
    <w:rsid w:val="00873437"/>
    <w:rsid w:val="0087712D"/>
    <w:rsid w:val="00883A97"/>
    <w:rsid w:val="00884243"/>
    <w:rsid w:val="0088619C"/>
    <w:rsid w:val="00891F23"/>
    <w:rsid w:val="00893AF5"/>
    <w:rsid w:val="008961C9"/>
    <w:rsid w:val="008969BB"/>
    <w:rsid w:val="008A1602"/>
    <w:rsid w:val="008A2D7F"/>
    <w:rsid w:val="008A76D5"/>
    <w:rsid w:val="008B4276"/>
    <w:rsid w:val="008B52A0"/>
    <w:rsid w:val="008B6EA5"/>
    <w:rsid w:val="008C401D"/>
    <w:rsid w:val="008C7021"/>
    <w:rsid w:val="008D259A"/>
    <w:rsid w:val="008D478E"/>
    <w:rsid w:val="008D4BD9"/>
    <w:rsid w:val="008D5B80"/>
    <w:rsid w:val="008D6B40"/>
    <w:rsid w:val="008E04BA"/>
    <w:rsid w:val="008E2A49"/>
    <w:rsid w:val="008E44CC"/>
    <w:rsid w:val="008E623D"/>
    <w:rsid w:val="008E6B14"/>
    <w:rsid w:val="008E78B3"/>
    <w:rsid w:val="008F3312"/>
    <w:rsid w:val="008F6CAB"/>
    <w:rsid w:val="008F6FCF"/>
    <w:rsid w:val="00900A85"/>
    <w:rsid w:val="009014F7"/>
    <w:rsid w:val="00903BB6"/>
    <w:rsid w:val="00906741"/>
    <w:rsid w:val="00910FEA"/>
    <w:rsid w:val="00912E4E"/>
    <w:rsid w:val="0091457A"/>
    <w:rsid w:val="0091542C"/>
    <w:rsid w:val="009157FD"/>
    <w:rsid w:val="00916204"/>
    <w:rsid w:val="0092126D"/>
    <w:rsid w:val="0092380C"/>
    <w:rsid w:val="0092540B"/>
    <w:rsid w:val="009258B8"/>
    <w:rsid w:val="00926095"/>
    <w:rsid w:val="00926FEE"/>
    <w:rsid w:val="00931484"/>
    <w:rsid w:val="00932481"/>
    <w:rsid w:val="00937B8A"/>
    <w:rsid w:val="00940C49"/>
    <w:rsid w:val="0094185B"/>
    <w:rsid w:val="00942C35"/>
    <w:rsid w:val="00955E57"/>
    <w:rsid w:val="00957E43"/>
    <w:rsid w:val="00960489"/>
    <w:rsid w:val="009610CE"/>
    <w:rsid w:val="0096463E"/>
    <w:rsid w:val="009726EB"/>
    <w:rsid w:val="00974C73"/>
    <w:rsid w:val="00975A64"/>
    <w:rsid w:val="00977E2A"/>
    <w:rsid w:val="009840E8"/>
    <w:rsid w:val="00984563"/>
    <w:rsid w:val="00990A11"/>
    <w:rsid w:val="00991CEF"/>
    <w:rsid w:val="00993EA3"/>
    <w:rsid w:val="00994D55"/>
    <w:rsid w:val="00996A37"/>
    <w:rsid w:val="009A2983"/>
    <w:rsid w:val="009A5FF4"/>
    <w:rsid w:val="009B014D"/>
    <w:rsid w:val="009B0FBE"/>
    <w:rsid w:val="009B133A"/>
    <w:rsid w:val="009B1D54"/>
    <w:rsid w:val="009B4329"/>
    <w:rsid w:val="009C0509"/>
    <w:rsid w:val="009C2FAC"/>
    <w:rsid w:val="009C34AF"/>
    <w:rsid w:val="009C5CB7"/>
    <w:rsid w:val="009C7646"/>
    <w:rsid w:val="009D4116"/>
    <w:rsid w:val="009D568C"/>
    <w:rsid w:val="009D6C54"/>
    <w:rsid w:val="009D6F92"/>
    <w:rsid w:val="009E06DE"/>
    <w:rsid w:val="009E2AA9"/>
    <w:rsid w:val="009E3B35"/>
    <w:rsid w:val="009E556D"/>
    <w:rsid w:val="009E6094"/>
    <w:rsid w:val="009E6331"/>
    <w:rsid w:val="009E63A3"/>
    <w:rsid w:val="009E65ED"/>
    <w:rsid w:val="009E75C2"/>
    <w:rsid w:val="009E7E4D"/>
    <w:rsid w:val="009F093D"/>
    <w:rsid w:val="009F45EF"/>
    <w:rsid w:val="009F4EE9"/>
    <w:rsid w:val="00A00D22"/>
    <w:rsid w:val="00A02648"/>
    <w:rsid w:val="00A06677"/>
    <w:rsid w:val="00A06F16"/>
    <w:rsid w:val="00A113A7"/>
    <w:rsid w:val="00A14988"/>
    <w:rsid w:val="00A1523C"/>
    <w:rsid w:val="00A156D3"/>
    <w:rsid w:val="00A20F66"/>
    <w:rsid w:val="00A237AE"/>
    <w:rsid w:val="00A23E06"/>
    <w:rsid w:val="00A24325"/>
    <w:rsid w:val="00A30778"/>
    <w:rsid w:val="00A324B3"/>
    <w:rsid w:val="00A36306"/>
    <w:rsid w:val="00A3660D"/>
    <w:rsid w:val="00A371A3"/>
    <w:rsid w:val="00A402FF"/>
    <w:rsid w:val="00A4104C"/>
    <w:rsid w:val="00A429DE"/>
    <w:rsid w:val="00A438B0"/>
    <w:rsid w:val="00A4485C"/>
    <w:rsid w:val="00A44DB8"/>
    <w:rsid w:val="00A51D4D"/>
    <w:rsid w:val="00A57B5D"/>
    <w:rsid w:val="00A60C65"/>
    <w:rsid w:val="00A66063"/>
    <w:rsid w:val="00A66909"/>
    <w:rsid w:val="00A721F0"/>
    <w:rsid w:val="00A74702"/>
    <w:rsid w:val="00A74A14"/>
    <w:rsid w:val="00A763FD"/>
    <w:rsid w:val="00A767CF"/>
    <w:rsid w:val="00A76B86"/>
    <w:rsid w:val="00A811B1"/>
    <w:rsid w:val="00A95120"/>
    <w:rsid w:val="00A975E0"/>
    <w:rsid w:val="00AA0F27"/>
    <w:rsid w:val="00AA1573"/>
    <w:rsid w:val="00AA5D70"/>
    <w:rsid w:val="00AA7439"/>
    <w:rsid w:val="00AB0A44"/>
    <w:rsid w:val="00AB231E"/>
    <w:rsid w:val="00AB2474"/>
    <w:rsid w:val="00AB2F84"/>
    <w:rsid w:val="00AB58F9"/>
    <w:rsid w:val="00AC4E8B"/>
    <w:rsid w:val="00AC66AC"/>
    <w:rsid w:val="00AC6B26"/>
    <w:rsid w:val="00AC6CA9"/>
    <w:rsid w:val="00AC7909"/>
    <w:rsid w:val="00AD1912"/>
    <w:rsid w:val="00AD2EC4"/>
    <w:rsid w:val="00AD3C2B"/>
    <w:rsid w:val="00AD642A"/>
    <w:rsid w:val="00AE2235"/>
    <w:rsid w:val="00AE54D8"/>
    <w:rsid w:val="00AE70FF"/>
    <w:rsid w:val="00AE7176"/>
    <w:rsid w:val="00AE72A9"/>
    <w:rsid w:val="00AF1478"/>
    <w:rsid w:val="00AF503C"/>
    <w:rsid w:val="00AF6E5F"/>
    <w:rsid w:val="00B0047A"/>
    <w:rsid w:val="00B0139C"/>
    <w:rsid w:val="00B0352A"/>
    <w:rsid w:val="00B04021"/>
    <w:rsid w:val="00B04051"/>
    <w:rsid w:val="00B0531D"/>
    <w:rsid w:val="00B06425"/>
    <w:rsid w:val="00B0783D"/>
    <w:rsid w:val="00B10D42"/>
    <w:rsid w:val="00B11379"/>
    <w:rsid w:val="00B13857"/>
    <w:rsid w:val="00B143B6"/>
    <w:rsid w:val="00B15CBE"/>
    <w:rsid w:val="00B16AE7"/>
    <w:rsid w:val="00B17484"/>
    <w:rsid w:val="00B271E5"/>
    <w:rsid w:val="00B3063A"/>
    <w:rsid w:val="00B34980"/>
    <w:rsid w:val="00B359B5"/>
    <w:rsid w:val="00B363CC"/>
    <w:rsid w:val="00B42A7C"/>
    <w:rsid w:val="00B4472E"/>
    <w:rsid w:val="00B46C05"/>
    <w:rsid w:val="00B512C2"/>
    <w:rsid w:val="00B522B5"/>
    <w:rsid w:val="00B54903"/>
    <w:rsid w:val="00B6042C"/>
    <w:rsid w:val="00B60799"/>
    <w:rsid w:val="00B62EF1"/>
    <w:rsid w:val="00B65C97"/>
    <w:rsid w:val="00B6767D"/>
    <w:rsid w:val="00B67C83"/>
    <w:rsid w:val="00B67EB7"/>
    <w:rsid w:val="00B72C60"/>
    <w:rsid w:val="00B750AA"/>
    <w:rsid w:val="00B75511"/>
    <w:rsid w:val="00B770A9"/>
    <w:rsid w:val="00B85DA1"/>
    <w:rsid w:val="00B877A8"/>
    <w:rsid w:val="00B9199A"/>
    <w:rsid w:val="00B928EE"/>
    <w:rsid w:val="00B97C76"/>
    <w:rsid w:val="00BA38DB"/>
    <w:rsid w:val="00BA4997"/>
    <w:rsid w:val="00BA757C"/>
    <w:rsid w:val="00BB2B30"/>
    <w:rsid w:val="00BB514A"/>
    <w:rsid w:val="00BC3085"/>
    <w:rsid w:val="00BC3958"/>
    <w:rsid w:val="00BD1DAB"/>
    <w:rsid w:val="00BD2BC8"/>
    <w:rsid w:val="00BD591D"/>
    <w:rsid w:val="00BD6F5F"/>
    <w:rsid w:val="00BD7559"/>
    <w:rsid w:val="00BD7AD5"/>
    <w:rsid w:val="00BD7CBD"/>
    <w:rsid w:val="00BE00B5"/>
    <w:rsid w:val="00BE046C"/>
    <w:rsid w:val="00BE0A99"/>
    <w:rsid w:val="00BE18A9"/>
    <w:rsid w:val="00BE2E6B"/>
    <w:rsid w:val="00BE5ADF"/>
    <w:rsid w:val="00BE6477"/>
    <w:rsid w:val="00BF0775"/>
    <w:rsid w:val="00BF107D"/>
    <w:rsid w:val="00BF4CBD"/>
    <w:rsid w:val="00C009A9"/>
    <w:rsid w:val="00C01C69"/>
    <w:rsid w:val="00C01D5B"/>
    <w:rsid w:val="00C03981"/>
    <w:rsid w:val="00C04B8E"/>
    <w:rsid w:val="00C05B94"/>
    <w:rsid w:val="00C06026"/>
    <w:rsid w:val="00C15173"/>
    <w:rsid w:val="00C217FF"/>
    <w:rsid w:val="00C23EAB"/>
    <w:rsid w:val="00C26980"/>
    <w:rsid w:val="00C26DB6"/>
    <w:rsid w:val="00C2708B"/>
    <w:rsid w:val="00C31CEE"/>
    <w:rsid w:val="00C31EBA"/>
    <w:rsid w:val="00C3259D"/>
    <w:rsid w:val="00C32AF4"/>
    <w:rsid w:val="00C33A20"/>
    <w:rsid w:val="00C34EDC"/>
    <w:rsid w:val="00C37596"/>
    <w:rsid w:val="00C37742"/>
    <w:rsid w:val="00C40A15"/>
    <w:rsid w:val="00C4347C"/>
    <w:rsid w:val="00C43621"/>
    <w:rsid w:val="00C43920"/>
    <w:rsid w:val="00C43DD7"/>
    <w:rsid w:val="00C459BA"/>
    <w:rsid w:val="00C5356C"/>
    <w:rsid w:val="00C54640"/>
    <w:rsid w:val="00C566FD"/>
    <w:rsid w:val="00C5727E"/>
    <w:rsid w:val="00C65E28"/>
    <w:rsid w:val="00C66FC2"/>
    <w:rsid w:val="00C67254"/>
    <w:rsid w:val="00C71D8C"/>
    <w:rsid w:val="00C73D70"/>
    <w:rsid w:val="00C74697"/>
    <w:rsid w:val="00C75BA0"/>
    <w:rsid w:val="00C76D76"/>
    <w:rsid w:val="00C76E22"/>
    <w:rsid w:val="00C80224"/>
    <w:rsid w:val="00C8459A"/>
    <w:rsid w:val="00C8598D"/>
    <w:rsid w:val="00C85F27"/>
    <w:rsid w:val="00C861A8"/>
    <w:rsid w:val="00C91A5A"/>
    <w:rsid w:val="00C9371D"/>
    <w:rsid w:val="00C95B8C"/>
    <w:rsid w:val="00C9683E"/>
    <w:rsid w:val="00CA2F59"/>
    <w:rsid w:val="00CA3748"/>
    <w:rsid w:val="00CA59A0"/>
    <w:rsid w:val="00CB0F1C"/>
    <w:rsid w:val="00CB1208"/>
    <w:rsid w:val="00CB1B18"/>
    <w:rsid w:val="00CB274A"/>
    <w:rsid w:val="00CB3FA3"/>
    <w:rsid w:val="00CC046E"/>
    <w:rsid w:val="00CC1A16"/>
    <w:rsid w:val="00CC465B"/>
    <w:rsid w:val="00CD1A93"/>
    <w:rsid w:val="00CD394F"/>
    <w:rsid w:val="00CD46FC"/>
    <w:rsid w:val="00CD47C7"/>
    <w:rsid w:val="00CD5CDD"/>
    <w:rsid w:val="00CD63BA"/>
    <w:rsid w:val="00CD63C6"/>
    <w:rsid w:val="00CE01E6"/>
    <w:rsid w:val="00CE26E5"/>
    <w:rsid w:val="00CE2BDC"/>
    <w:rsid w:val="00CE3EAA"/>
    <w:rsid w:val="00CE4B3A"/>
    <w:rsid w:val="00CF0064"/>
    <w:rsid w:val="00CF11A5"/>
    <w:rsid w:val="00CF22EE"/>
    <w:rsid w:val="00D004E1"/>
    <w:rsid w:val="00D0183E"/>
    <w:rsid w:val="00D05796"/>
    <w:rsid w:val="00D063E8"/>
    <w:rsid w:val="00D12523"/>
    <w:rsid w:val="00D12CB5"/>
    <w:rsid w:val="00D13A00"/>
    <w:rsid w:val="00D14A84"/>
    <w:rsid w:val="00D14D46"/>
    <w:rsid w:val="00D16AEB"/>
    <w:rsid w:val="00D22382"/>
    <w:rsid w:val="00D23E41"/>
    <w:rsid w:val="00D24295"/>
    <w:rsid w:val="00D245C2"/>
    <w:rsid w:val="00D25A28"/>
    <w:rsid w:val="00D3062E"/>
    <w:rsid w:val="00D312B0"/>
    <w:rsid w:val="00D317D6"/>
    <w:rsid w:val="00D32D78"/>
    <w:rsid w:val="00D3342F"/>
    <w:rsid w:val="00D3522D"/>
    <w:rsid w:val="00D35D0C"/>
    <w:rsid w:val="00D417CC"/>
    <w:rsid w:val="00D41FFC"/>
    <w:rsid w:val="00D42987"/>
    <w:rsid w:val="00D430DF"/>
    <w:rsid w:val="00D50689"/>
    <w:rsid w:val="00D51550"/>
    <w:rsid w:val="00D52394"/>
    <w:rsid w:val="00D56451"/>
    <w:rsid w:val="00D57831"/>
    <w:rsid w:val="00D57E69"/>
    <w:rsid w:val="00D70B15"/>
    <w:rsid w:val="00D7202D"/>
    <w:rsid w:val="00D73BDD"/>
    <w:rsid w:val="00D7535B"/>
    <w:rsid w:val="00D75B34"/>
    <w:rsid w:val="00D75B66"/>
    <w:rsid w:val="00D76C20"/>
    <w:rsid w:val="00D833E0"/>
    <w:rsid w:val="00D84DD7"/>
    <w:rsid w:val="00D8766D"/>
    <w:rsid w:val="00D9121B"/>
    <w:rsid w:val="00D91E31"/>
    <w:rsid w:val="00D93CAE"/>
    <w:rsid w:val="00D93E56"/>
    <w:rsid w:val="00D93FDB"/>
    <w:rsid w:val="00D940CE"/>
    <w:rsid w:val="00DA14CA"/>
    <w:rsid w:val="00DA27D8"/>
    <w:rsid w:val="00DA2F2D"/>
    <w:rsid w:val="00DA6DF4"/>
    <w:rsid w:val="00DA72AF"/>
    <w:rsid w:val="00DB257C"/>
    <w:rsid w:val="00DB4F2C"/>
    <w:rsid w:val="00DB699E"/>
    <w:rsid w:val="00DB733A"/>
    <w:rsid w:val="00DB7FAB"/>
    <w:rsid w:val="00DC127B"/>
    <w:rsid w:val="00DC6BD4"/>
    <w:rsid w:val="00DC79BA"/>
    <w:rsid w:val="00DD2D2E"/>
    <w:rsid w:val="00DD2EAC"/>
    <w:rsid w:val="00DD40BB"/>
    <w:rsid w:val="00DD7308"/>
    <w:rsid w:val="00DE01EF"/>
    <w:rsid w:val="00DE03CF"/>
    <w:rsid w:val="00DE1396"/>
    <w:rsid w:val="00DE44D6"/>
    <w:rsid w:val="00DE57F3"/>
    <w:rsid w:val="00DE7172"/>
    <w:rsid w:val="00DF0743"/>
    <w:rsid w:val="00DF0C44"/>
    <w:rsid w:val="00DF14C5"/>
    <w:rsid w:val="00DF190F"/>
    <w:rsid w:val="00DF31C3"/>
    <w:rsid w:val="00DF3933"/>
    <w:rsid w:val="00DF3D85"/>
    <w:rsid w:val="00E013D9"/>
    <w:rsid w:val="00E0177E"/>
    <w:rsid w:val="00E01EB0"/>
    <w:rsid w:val="00E02387"/>
    <w:rsid w:val="00E10616"/>
    <w:rsid w:val="00E135BD"/>
    <w:rsid w:val="00E13917"/>
    <w:rsid w:val="00E14FB2"/>
    <w:rsid w:val="00E16A96"/>
    <w:rsid w:val="00E20D23"/>
    <w:rsid w:val="00E22A81"/>
    <w:rsid w:val="00E22E66"/>
    <w:rsid w:val="00E26A7A"/>
    <w:rsid w:val="00E345A9"/>
    <w:rsid w:val="00E35F5D"/>
    <w:rsid w:val="00E41F94"/>
    <w:rsid w:val="00E43378"/>
    <w:rsid w:val="00E43B84"/>
    <w:rsid w:val="00E460C7"/>
    <w:rsid w:val="00E4772C"/>
    <w:rsid w:val="00E47D2F"/>
    <w:rsid w:val="00E47D73"/>
    <w:rsid w:val="00E508DF"/>
    <w:rsid w:val="00E51710"/>
    <w:rsid w:val="00E54C98"/>
    <w:rsid w:val="00E56413"/>
    <w:rsid w:val="00E56AF8"/>
    <w:rsid w:val="00E57A9C"/>
    <w:rsid w:val="00E60BCB"/>
    <w:rsid w:val="00E60E09"/>
    <w:rsid w:val="00E632BE"/>
    <w:rsid w:val="00E6476D"/>
    <w:rsid w:val="00E65314"/>
    <w:rsid w:val="00E65627"/>
    <w:rsid w:val="00E65D9F"/>
    <w:rsid w:val="00E6716D"/>
    <w:rsid w:val="00E704B6"/>
    <w:rsid w:val="00E71D46"/>
    <w:rsid w:val="00E725F4"/>
    <w:rsid w:val="00E72EB3"/>
    <w:rsid w:val="00E748EA"/>
    <w:rsid w:val="00E77965"/>
    <w:rsid w:val="00E800C7"/>
    <w:rsid w:val="00E81BA8"/>
    <w:rsid w:val="00E82076"/>
    <w:rsid w:val="00E914C3"/>
    <w:rsid w:val="00E922F8"/>
    <w:rsid w:val="00E9285B"/>
    <w:rsid w:val="00E92C45"/>
    <w:rsid w:val="00E946AA"/>
    <w:rsid w:val="00E97AD8"/>
    <w:rsid w:val="00EA1FDE"/>
    <w:rsid w:val="00EA2432"/>
    <w:rsid w:val="00EA324C"/>
    <w:rsid w:val="00EA47AF"/>
    <w:rsid w:val="00EA4A34"/>
    <w:rsid w:val="00EA61CB"/>
    <w:rsid w:val="00EA7B0E"/>
    <w:rsid w:val="00EB014D"/>
    <w:rsid w:val="00EB0C01"/>
    <w:rsid w:val="00EB34C3"/>
    <w:rsid w:val="00EB4B4D"/>
    <w:rsid w:val="00EB50AA"/>
    <w:rsid w:val="00EB5F96"/>
    <w:rsid w:val="00EC06FD"/>
    <w:rsid w:val="00EC3646"/>
    <w:rsid w:val="00EC3C89"/>
    <w:rsid w:val="00EC3FFC"/>
    <w:rsid w:val="00EC5202"/>
    <w:rsid w:val="00EC5DF1"/>
    <w:rsid w:val="00EC7CC7"/>
    <w:rsid w:val="00ED16B6"/>
    <w:rsid w:val="00ED4938"/>
    <w:rsid w:val="00ED6838"/>
    <w:rsid w:val="00ED7FB1"/>
    <w:rsid w:val="00EE2DC3"/>
    <w:rsid w:val="00EE373F"/>
    <w:rsid w:val="00EE4E69"/>
    <w:rsid w:val="00EE72D8"/>
    <w:rsid w:val="00EE75AA"/>
    <w:rsid w:val="00EF119F"/>
    <w:rsid w:val="00EF3EDE"/>
    <w:rsid w:val="00EF635C"/>
    <w:rsid w:val="00EF67AC"/>
    <w:rsid w:val="00F002BB"/>
    <w:rsid w:val="00F065B5"/>
    <w:rsid w:val="00F13D02"/>
    <w:rsid w:val="00F13EF9"/>
    <w:rsid w:val="00F15C7E"/>
    <w:rsid w:val="00F16D70"/>
    <w:rsid w:val="00F2168C"/>
    <w:rsid w:val="00F21F85"/>
    <w:rsid w:val="00F22C90"/>
    <w:rsid w:val="00F23198"/>
    <w:rsid w:val="00F23E7F"/>
    <w:rsid w:val="00F26841"/>
    <w:rsid w:val="00F308A6"/>
    <w:rsid w:val="00F313CF"/>
    <w:rsid w:val="00F334DA"/>
    <w:rsid w:val="00F35684"/>
    <w:rsid w:val="00F3700F"/>
    <w:rsid w:val="00F37168"/>
    <w:rsid w:val="00F4021B"/>
    <w:rsid w:val="00F4053E"/>
    <w:rsid w:val="00F46B68"/>
    <w:rsid w:val="00F47DB3"/>
    <w:rsid w:val="00F50F76"/>
    <w:rsid w:val="00F54E20"/>
    <w:rsid w:val="00F60BF7"/>
    <w:rsid w:val="00F63E2A"/>
    <w:rsid w:val="00F64F3E"/>
    <w:rsid w:val="00F66900"/>
    <w:rsid w:val="00F71432"/>
    <w:rsid w:val="00F8155C"/>
    <w:rsid w:val="00F84718"/>
    <w:rsid w:val="00F85FA3"/>
    <w:rsid w:val="00F90BD0"/>
    <w:rsid w:val="00F9224E"/>
    <w:rsid w:val="00F94A42"/>
    <w:rsid w:val="00F9636D"/>
    <w:rsid w:val="00FA1810"/>
    <w:rsid w:val="00FA1EF0"/>
    <w:rsid w:val="00FA2EFF"/>
    <w:rsid w:val="00FA3BB4"/>
    <w:rsid w:val="00FA50E1"/>
    <w:rsid w:val="00FA7DED"/>
    <w:rsid w:val="00FB4CE5"/>
    <w:rsid w:val="00FB5980"/>
    <w:rsid w:val="00FB5D18"/>
    <w:rsid w:val="00FB7B85"/>
    <w:rsid w:val="00FC0B0E"/>
    <w:rsid w:val="00FC2624"/>
    <w:rsid w:val="00FC2ED5"/>
    <w:rsid w:val="00FC2EF7"/>
    <w:rsid w:val="00FC484C"/>
    <w:rsid w:val="00FC55DE"/>
    <w:rsid w:val="00FC6ED4"/>
    <w:rsid w:val="00FC7095"/>
    <w:rsid w:val="00FD04BB"/>
    <w:rsid w:val="00FD2139"/>
    <w:rsid w:val="00FD28B3"/>
    <w:rsid w:val="00FD4AFB"/>
    <w:rsid w:val="00FD65D1"/>
    <w:rsid w:val="00FD7D82"/>
    <w:rsid w:val="00FD7E1E"/>
    <w:rsid w:val="00FE1AE3"/>
    <w:rsid w:val="00FE2A74"/>
    <w:rsid w:val="00FE2D66"/>
    <w:rsid w:val="00FE43DA"/>
    <w:rsid w:val="00FE7074"/>
    <w:rsid w:val="00FE7DB9"/>
    <w:rsid w:val="00FF37BB"/>
    <w:rsid w:val="00FF4909"/>
    <w:rsid w:val="00FF7D7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9EC987"/>
  <w15:chartTrackingRefBased/>
  <w15:docId w15:val="{50788CB1-7F8B-49DC-94B7-C39992B925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7159A"/>
    <w:rPr>
      <w:rFonts w:ascii="Times New Roman" w:hAnsi="Times New Roman"/>
      <w:sz w:val="24"/>
    </w:rPr>
  </w:style>
  <w:style w:type="paragraph" w:styleId="Heading1">
    <w:name w:val="heading 1"/>
    <w:basedOn w:val="Normal"/>
    <w:next w:val="Normal"/>
    <w:link w:val="Heading1Char"/>
    <w:uiPriority w:val="9"/>
    <w:qFormat/>
    <w:rsid w:val="00B0531D"/>
    <w:pPr>
      <w:keepNext/>
      <w:keepLines/>
      <w:numPr>
        <w:numId w:val="41"/>
      </w:numPr>
      <w:tabs>
        <w:tab w:val="left" w:pos="432"/>
      </w:tabs>
      <w:spacing w:before="240" w:after="0"/>
      <w:outlineLvl w:val="0"/>
    </w:pPr>
    <w:rPr>
      <w:rFonts w:eastAsiaTheme="majorEastAsia" w:cstheme="majorBidi"/>
      <w:color w:val="1F3864" w:themeColor="accent1" w:themeShade="80"/>
      <w:sz w:val="40"/>
      <w:szCs w:val="32"/>
    </w:rPr>
  </w:style>
  <w:style w:type="paragraph" w:styleId="Heading2">
    <w:name w:val="heading 2"/>
    <w:basedOn w:val="Normal"/>
    <w:next w:val="Normal"/>
    <w:link w:val="Heading2Char"/>
    <w:uiPriority w:val="9"/>
    <w:unhideWhenUsed/>
    <w:qFormat/>
    <w:rsid w:val="00B0531D"/>
    <w:pPr>
      <w:keepNext/>
      <w:keepLines/>
      <w:numPr>
        <w:numId w:val="37"/>
      </w:numPr>
      <w:tabs>
        <w:tab w:val="left" w:pos="432"/>
        <w:tab w:val="left" w:pos="720"/>
      </w:tabs>
      <w:spacing w:before="40" w:after="0"/>
      <w:outlineLvl w:val="1"/>
    </w:pPr>
    <w:rPr>
      <w:rFonts w:eastAsiaTheme="majorEastAsia" w:cstheme="majorBidi"/>
      <w:color w:val="1F3864" w:themeColor="accent1" w:themeShade="80"/>
      <w:sz w:val="36"/>
      <w:szCs w:val="26"/>
    </w:rPr>
  </w:style>
  <w:style w:type="paragraph" w:styleId="Heading3">
    <w:name w:val="heading 3"/>
    <w:basedOn w:val="Normal"/>
    <w:next w:val="Normal"/>
    <w:link w:val="Heading3Char"/>
    <w:uiPriority w:val="9"/>
    <w:unhideWhenUsed/>
    <w:qFormat/>
    <w:rsid w:val="00C80224"/>
    <w:pPr>
      <w:keepNext/>
      <w:keepLines/>
      <w:numPr>
        <w:numId w:val="39"/>
      </w:numPr>
      <w:tabs>
        <w:tab w:val="left" w:pos="432"/>
      </w:tabs>
      <w:spacing w:after="0"/>
      <w:outlineLvl w:val="2"/>
    </w:pPr>
    <w:rPr>
      <w:rFonts w:eastAsiaTheme="majorEastAsia" w:cstheme="majorBidi"/>
      <w:color w:val="1F3763" w:themeColor="accent1" w:themeShade="7F"/>
      <w:sz w:val="36"/>
      <w:szCs w:val="24"/>
    </w:rPr>
  </w:style>
  <w:style w:type="paragraph" w:styleId="Heading4">
    <w:name w:val="heading 4"/>
    <w:basedOn w:val="Normal"/>
    <w:next w:val="Normal"/>
    <w:link w:val="Heading4Char"/>
    <w:uiPriority w:val="9"/>
    <w:unhideWhenUsed/>
    <w:qFormat/>
    <w:rsid w:val="00B0531D"/>
    <w:pPr>
      <w:keepNext/>
      <w:keepLines/>
      <w:numPr>
        <w:numId w:val="42"/>
      </w:numPr>
      <w:spacing w:before="40" w:after="0"/>
      <w:outlineLvl w:val="3"/>
    </w:pPr>
    <w:rPr>
      <w:rFonts w:eastAsiaTheme="majorEastAsia" w:cstheme="majorBidi"/>
      <w:iCs/>
      <w:color w:val="1F3864" w:themeColor="accent1" w:themeShade="80"/>
      <w:sz w:val="36"/>
    </w:rPr>
  </w:style>
  <w:style w:type="paragraph" w:styleId="Heading5">
    <w:name w:val="heading 5"/>
    <w:basedOn w:val="Normal"/>
    <w:next w:val="Normal"/>
    <w:link w:val="Heading5Char"/>
    <w:uiPriority w:val="9"/>
    <w:unhideWhenUsed/>
    <w:qFormat/>
    <w:rsid w:val="00B0531D"/>
    <w:pPr>
      <w:keepNext/>
      <w:keepLines/>
      <w:spacing w:before="40" w:after="0"/>
      <w:jc w:val="center"/>
      <w:outlineLvl w:val="4"/>
    </w:pPr>
    <w:rPr>
      <w:rFonts w:eastAsiaTheme="majorEastAsia" w:cstheme="majorBidi"/>
      <w:color w:val="1F3864" w:themeColor="accent1" w:themeShade="80"/>
      <w:sz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3683"/>
    <w:pPr>
      <w:ind w:left="720"/>
      <w:contextualSpacing/>
    </w:pPr>
  </w:style>
  <w:style w:type="character" w:styleId="PlaceholderText">
    <w:name w:val="Placeholder Text"/>
    <w:basedOn w:val="DefaultParagraphFont"/>
    <w:uiPriority w:val="99"/>
    <w:semiHidden/>
    <w:rsid w:val="0066018E"/>
    <w:rPr>
      <w:color w:val="808080"/>
    </w:rPr>
  </w:style>
  <w:style w:type="paragraph" w:styleId="Header">
    <w:name w:val="header"/>
    <w:basedOn w:val="Normal"/>
    <w:link w:val="HeaderChar"/>
    <w:uiPriority w:val="99"/>
    <w:unhideWhenUsed/>
    <w:rsid w:val="00852FFD"/>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2FFD"/>
  </w:style>
  <w:style w:type="paragraph" w:styleId="Footer">
    <w:name w:val="footer"/>
    <w:basedOn w:val="Normal"/>
    <w:link w:val="FooterChar"/>
    <w:uiPriority w:val="99"/>
    <w:unhideWhenUsed/>
    <w:rsid w:val="00852FFD"/>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2FFD"/>
  </w:style>
  <w:style w:type="character" w:customStyle="1" w:styleId="Heading1Char">
    <w:name w:val="Heading 1 Char"/>
    <w:basedOn w:val="DefaultParagraphFont"/>
    <w:link w:val="Heading1"/>
    <w:uiPriority w:val="9"/>
    <w:rsid w:val="00B0531D"/>
    <w:rPr>
      <w:rFonts w:ascii="Times New Roman" w:eastAsiaTheme="majorEastAsia" w:hAnsi="Times New Roman" w:cstheme="majorBidi"/>
      <w:color w:val="1F3864" w:themeColor="accent1" w:themeShade="80"/>
      <w:sz w:val="40"/>
      <w:szCs w:val="32"/>
    </w:rPr>
  </w:style>
  <w:style w:type="paragraph" w:styleId="TOCHeading">
    <w:name w:val="TOC Heading"/>
    <w:basedOn w:val="Heading1"/>
    <w:next w:val="Normal"/>
    <w:uiPriority w:val="39"/>
    <w:unhideWhenUsed/>
    <w:qFormat/>
    <w:rsid w:val="0082340C"/>
    <w:pPr>
      <w:outlineLvl w:val="9"/>
    </w:pPr>
  </w:style>
  <w:style w:type="paragraph" w:styleId="TOC2">
    <w:name w:val="toc 2"/>
    <w:basedOn w:val="Normal"/>
    <w:next w:val="Normal"/>
    <w:autoRedefine/>
    <w:uiPriority w:val="39"/>
    <w:unhideWhenUsed/>
    <w:rsid w:val="0017159A"/>
    <w:pPr>
      <w:spacing w:after="100"/>
      <w:ind w:left="288"/>
    </w:pPr>
    <w:rPr>
      <w:rFonts w:eastAsiaTheme="minorEastAsia" w:cs="Times New Roman"/>
      <w:sz w:val="28"/>
    </w:rPr>
  </w:style>
  <w:style w:type="paragraph" w:styleId="TOC1">
    <w:name w:val="toc 1"/>
    <w:basedOn w:val="Normal"/>
    <w:next w:val="Normal"/>
    <w:autoRedefine/>
    <w:uiPriority w:val="39"/>
    <w:unhideWhenUsed/>
    <w:rsid w:val="0017159A"/>
    <w:pPr>
      <w:tabs>
        <w:tab w:val="left" w:pos="288"/>
        <w:tab w:val="left" w:pos="432"/>
        <w:tab w:val="left" w:pos="1100"/>
        <w:tab w:val="right" w:leader="dot" w:pos="9350"/>
      </w:tabs>
      <w:spacing w:after="100"/>
      <w:ind w:right="864"/>
    </w:pPr>
    <w:rPr>
      <w:rFonts w:eastAsiaTheme="minorEastAsia" w:cs="Times New Roman"/>
      <w:noProof/>
      <w:sz w:val="32"/>
      <w:szCs w:val="28"/>
    </w:rPr>
  </w:style>
  <w:style w:type="paragraph" w:styleId="TOC3">
    <w:name w:val="toc 3"/>
    <w:basedOn w:val="Normal"/>
    <w:next w:val="Normal"/>
    <w:autoRedefine/>
    <w:uiPriority w:val="39"/>
    <w:unhideWhenUsed/>
    <w:rsid w:val="00D57831"/>
    <w:pPr>
      <w:spacing w:after="100"/>
      <w:ind w:left="288"/>
    </w:pPr>
    <w:rPr>
      <w:rFonts w:eastAsiaTheme="minorEastAsia" w:cs="Times New Roman"/>
      <w:sz w:val="28"/>
    </w:rPr>
  </w:style>
  <w:style w:type="character" w:styleId="Hyperlink">
    <w:name w:val="Hyperlink"/>
    <w:basedOn w:val="DefaultParagraphFont"/>
    <w:uiPriority w:val="99"/>
    <w:unhideWhenUsed/>
    <w:rsid w:val="00607D1E"/>
    <w:rPr>
      <w:color w:val="0563C1" w:themeColor="hyperlink"/>
      <w:u w:val="single"/>
    </w:rPr>
  </w:style>
  <w:style w:type="character" w:customStyle="1" w:styleId="Heading2Char">
    <w:name w:val="Heading 2 Char"/>
    <w:basedOn w:val="DefaultParagraphFont"/>
    <w:link w:val="Heading2"/>
    <w:uiPriority w:val="9"/>
    <w:rsid w:val="00B0531D"/>
    <w:rPr>
      <w:rFonts w:ascii="Times New Roman" w:eastAsiaTheme="majorEastAsia" w:hAnsi="Times New Roman" w:cstheme="majorBidi"/>
      <w:color w:val="1F3864" w:themeColor="accent1" w:themeShade="80"/>
      <w:sz w:val="36"/>
      <w:szCs w:val="26"/>
    </w:rPr>
  </w:style>
  <w:style w:type="character" w:customStyle="1" w:styleId="Heading3Char">
    <w:name w:val="Heading 3 Char"/>
    <w:basedOn w:val="DefaultParagraphFont"/>
    <w:link w:val="Heading3"/>
    <w:uiPriority w:val="9"/>
    <w:rsid w:val="00C80224"/>
    <w:rPr>
      <w:rFonts w:ascii="Times New Roman" w:eastAsiaTheme="majorEastAsia" w:hAnsi="Times New Roman" w:cstheme="majorBidi"/>
      <w:color w:val="1F3763" w:themeColor="accent1" w:themeShade="7F"/>
      <w:sz w:val="36"/>
      <w:szCs w:val="24"/>
    </w:rPr>
  </w:style>
  <w:style w:type="character" w:customStyle="1" w:styleId="Heading4Char">
    <w:name w:val="Heading 4 Char"/>
    <w:basedOn w:val="DefaultParagraphFont"/>
    <w:link w:val="Heading4"/>
    <w:uiPriority w:val="9"/>
    <w:rsid w:val="00B0531D"/>
    <w:rPr>
      <w:rFonts w:ascii="Times New Roman" w:eastAsiaTheme="majorEastAsia" w:hAnsi="Times New Roman" w:cstheme="majorBidi"/>
      <w:iCs/>
      <w:color w:val="1F3864" w:themeColor="accent1" w:themeShade="80"/>
      <w:sz w:val="36"/>
    </w:rPr>
  </w:style>
  <w:style w:type="paragraph" w:styleId="TOC4">
    <w:name w:val="toc 4"/>
    <w:basedOn w:val="Normal"/>
    <w:next w:val="Normal"/>
    <w:autoRedefine/>
    <w:uiPriority w:val="39"/>
    <w:unhideWhenUsed/>
    <w:rsid w:val="00D57831"/>
    <w:pPr>
      <w:spacing w:after="100"/>
      <w:ind w:left="288"/>
    </w:pPr>
    <w:rPr>
      <w:sz w:val="28"/>
    </w:rPr>
  </w:style>
  <w:style w:type="paragraph" w:styleId="Title">
    <w:name w:val="Title"/>
    <w:basedOn w:val="Normal"/>
    <w:next w:val="Normal"/>
    <w:link w:val="TitleChar"/>
    <w:uiPriority w:val="10"/>
    <w:qFormat/>
    <w:rsid w:val="003D2318"/>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D2318"/>
    <w:rPr>
      <w:rFonts w:asciiTheme="majorHAnsi" w:eastAsiaTheme="majorEastAsia" w:hAnsiTheme="majorHAnsi" w:cstheme="majorBidi"/>
      <w:spacing w:val="-10"/>
      <w:kern w:val="28"/>
      <w:sz w:val="56"/>
      <w:szCs w:val="56"/>
    </w:rPr>
  </w:style>
  <w:style w:type="character" w:customStyle="1" w:styleId="Heading5Char">
    <w:name w:val="Heading 5 Char"/>
    <w:basedOn w:val="DefaultParagraphFont"/>
    <w:link w:val="Heading5"/>
    <w:uiPriority w:val="9"/>
    <w:rsid w:val="00B0531D"/>
    <w:rPr>
      <w:rFonts w:ascii="Times New Roman" w:eastAsiaTheme="majorEastAsia" w:hAnsi="Times New Roman" w:cstheme="majorBidi"/>
      <w:color w:val="1F3864" w:themeColor="accent1" w:themeShade="80"/>
      <w:sz w:val="36"/>
    </w:rPr>
  </w:style>
  <w:style w:type="paragraph" w:styleId="TOC5">
    <w:name w:val="toc 5"/>
    <w:basedOn w:val="Normal"/>
    <w:next w:val="Normal"/>
    <w:autoRedefine/>
    <w:uiPriority w:val="39"/>
    <w:unhideWhenUsed/>
    <w:rsid w:val="004D12C5"/>
    <w:pPr>
      <w:tabs>
        <w:tab w:val="right" w:leader="dot" w:pos="9350"/>
      </w:tabs>
      <w:spacing w:after="100"/>
    </w:pPr>
    <w:rPr>
      <w:sz w:val="32"/>
    </w:rPr>
  </w:style>
  <w:style w:type="character" w:styleId="UnresolvedMention">
    <w:name w:val="Unresolved Mention"/>
    <w:basedOn w:val="DefaultParagraphFont"/>
    <w:uiPriority w:val="99"/>
    <w:semiHidden/>
    <w:unhideWhenUsed/>
    <w:rsid w:val="0017159A"/>
    <w:rPr>
      <w:color w:val="605E5C"/>
      <w:shd w:val="clear" w:color="auto" w:fill="E1DFDD"/>
    </w:rPr>
  </w:style>
  <w:style w:type="paragraph" w:styleId="Caption">
    <w:name w:val="caption"/>
    <w:basedOn w:val="Normal"/>
    <w:next w:val="Normal"/>
    <w:uiPriority w:val="35"/>
    <w:unhideWhenUsed/>
    <w:qFormat/>
    <w:rsid w:val="00910FEA"/>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6E7984"/>
    <w:pPr>
      <w:spacing w:after="0"/>
    </w:pPr>
  </w:style>
  <w:style w:type="character" w:styleId="CommentReference">
    <w:name w:val="annotation reference"/>
    <w:basedOn w:val="DefaultParagraphFont"/>
    <w:uiPriority w:val="99"/>
    <w:semiHidden/>
    <w:unhideWhenUsed/>
    <w:rsid w:val="00317F0B"/>
    <w:rPr>
      <w:sz w:val="16"/>
      <w:szCs w:val="16"/>
    </w:rPr>
  </w:style>
  <w:style w:type="paragraph" w:styleId="CommentText">
    <w:name w:val="annotation text"/>
    <w:basedOn w:val="Normal"/>
    <w:link w:val="CommentTextChar"/>
    <w:uiPriority w:val="99"/>
    <w:semiHidden/>
    <w:unhideWhenUsed/>
    <w:rsid w:val="00317F0B"/>
    <w:pPr>
      <w:spacing w:line="240" w:lineRule="auto"/>
    </w:pPr>
    <w:rPr>
      <w:sz w:val="20"/>
      <w:szCs w:val="20"/>
    </w:rPr>
  </w:style>
  <w:style w:type="character" w:customStyle="1" w:styleId="CommentTextChar">
    <w:name w:val="Comment Text Char"/>
    <w:basedOn w:val="DefaultParagraphFont"/>
    <w:link w:val="CommentText"/>
    <w:uiPriority w:val="99"/>
    <w:semiHidden/>
    <w:rsid w:val="00317F0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317F0B"/>
    <w:rPr>
      <w:b/>
      <w:bCs/>
    </w:rPr>
  </w:style>
  <w:style w:type="character" w:customStyle="1" w:styleId="CommentSubjectChar">
    <w:name w:val="Comment Subject Char"/>
    <w:basedOn w:val="CommentTextChar"/>
    <w:link w:val="CommentSubject"/>
    <w:uiPriority w:val="99"/>
    <w:semiHidden/>
    <w:rsid w:val="00317F0B"/>
    <w:rPr>
      <w:rFonts w:ascii="Times New Roman" w:hAnsi="Times New Roman"/>
      <w:b/>
      <w:bCs/>
      <w:sz w:val="20"/>
      <w:szCs w:val="20"/>
    </w:rPr>
  </w:style>
  <w:style w:type="paragraph" w:styleId="BalloonText">
    <w:name w:val="Balloon Text"/>
    <w:basedOn w:val="Normal"/>
    <w:link w:val="BalloonTextChar"/>
    <w:uiPriority w:val="99"/>
    <w:semiHidden/>
    <w:unhideWhenUsed/>
    <w:rsid w:val="00317F0B"/>
    <w:pPr>
      <w:spacing w:after="0" w:line="240" w:lineRule="auto"/>
    </w:pPr>
    <w:rPr>
      <w:rFonts w:cs="Times New Roman"/>
      <w:sz w:val="18"/>
      <w:szCs w:val="18"/>
    </w:rPr>
  </w:style>
  <w:style w:type="character" w:customStyle="1" w:styleId="BalloonTextChar">
    <w:name w:val="Balloon Text Char"/>
    <w:basedOn w:val="DefaultParagraphFont"/>
    <w:link w:val="BalloonText"/>
    <w:uiPriority w:val="99"/>
    <w:semiHidden/>
    <w:rsid w:val="00317F0B"/>
    <w:rPr>
      <w:rFonts w:ascii="Times New Roman" w:hAnsi="Times New Roman" w:cs="Times New Roman"/>
      <w:sz w:val="18"/>
      <w:szCs w:val="18"/>
    </w:rPr>
  </w:style>
  <w:style w:type="paragraph" w:styleId="Bibliography">
    <w:name w:val="Bibliography"/>
    <w:basedOn w:val="Normal"/>
    <w:next w:val="Normal"/>
    <w:uiPriority w:val="37"/>
    <w:unhideWhenUsed/>
    <w:rsid w:val="005F2333"/>
  </w:style>
  <w:style w:type="paragraph" w:styleId="Revision">
    <w:name w:val="Revision"/>
    <w:hidden/>
    <w:uiPriority w:val="99"/>
    <w:semiHidden/>
    <w:rsid w:val="003E2E2F"/>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469820">
      <w:bodyDiv w:val="1"/>
      <w:marLeft w:val="0"/>
      <w:marRight w:val="0"/>
      <w:marTop w:val="0"/>
      <w:marBottom w:val="0"/>
      <w:divBdr>
        <w:top w:val="none" w:sz="0" w:space="0" w:color="auto"/>
        <w:left w:val="none" w:sz="0" w:space="0" w:color="auto"/>
        <w:bottom w:val="none" w:sz="0" w:space="0" w:color="auto"/>
        <w:right w:val="none" w:sz="0" w:space="0" w:color="auto"/>
      </w:divBdr>
    </w:div>
    <w:div w:id="27531096">
      <w:bodyDiv w:val="1"/>
      <w:marLeft w:val="0"/>
      <w:marRight w:val="0"/>
      <w:marTop w:val="0"/>
      <w:marBottom w:val="0"/>
      <w:divBdr>
        <w:top w:val="none" w:sz="0" w:space="0" w:color="auto"/>
        <w:left w:val="none" w:sz="0" w:space="0" w:color="auto"/>
        <w:bottom w:val="none" w:sz="0" w:space="0" w:color="auto"/>
        <w:right w:val="none" w:sz="0" w:space="0" w:color="auto"/>
      </w:divBdr>
    </w:div>
    <w:div w:id="78530668">
      <w:bodyDiv w:val="1"/>
      <w:marLeft w:val="0"/>
      <w:marRight w:val="0"/>
      <w:marTop w:val="0"/>
      <w:marBottom w:val="0"/>
      <w:divBdr>
        <w:top w:val="none" w:sz="0" w:space="0" w:color="auto"/>
        <w:left w:val="none" w:sz="0" w:space="0" w:color="auto"/>
        <w:bottom w:val="none" w:sz="0" w:space="0" w:color="auto"/>
        <w:right w:val="none" w:sz="0" w:space="0" w:color="auto"/>
      </w:divBdr>
    </w:div>
    <w:div w:id="85884924">
      <w:bodyDiv w:val="1"/>
      <w:marLeft w:val="0"/>
      <w:marRight w:val="0"/>
      <w:marTop w:val="0"/>
      <w:marBottom w:val="0"/>
      <w:divBdr>
        <w:top w:val="none" w:sz="0" w:space="0" w:color="auto"/>
        <w:left w:val="none" w:sz="0" w:space="0" w:color="auto"/>
        <w:bottom w:val="none" w:sz="0" w:space="0" w:color="auto"/>
        <w:right w:val="none" w:sz="0" w:space="0" w:color="auto"/>
      </w:divBdr>
    </w:div>
    <w:div w:id="88162023">
      <w:bodyDiv w:val="1"/>
      <w:marLeft w:val="0"/>
      <w:marRight w:val="0"/>
      <w:marTop w:val="0"/>
      <w:marBottom w:val="0"/>
      <w:divBdr>
        <w:top w:val="none" w:sz="0" w:space="0" w:color="auto"/>
        <w:left w:val="none" w:sz="0" w:space="0" w:color="auto"/>
        <w:bottom w:val="none" w:sz="0" w:space="0" w:color="auto"/>
        <w:right w:val="none" w:sz="0" w:space="0" w:color="auto"/>
      </w:divBdr>
    </w:div>
    <w:div w:id="153302946">
      <w:bodyDiv w:val="1"/>
      <w:marLeft w:val="0"/>
      <w:marRight w:val="0"/>
      <w:marTop w:val="0"/>
      <w:marBottom w:val="0"/>
      <w:divBdr>
        <w:top w:val="none" w:sz="0" w:space="0" w:color="auto"/>
        <w:left w:val="none" w:sz="0" w:space="0" w:color="auto"/>
        <w:bottom w:val="none" w:sz="0" w:space="0" w:color="auto"/>
        <w:right w:val="none" w:sz="0" w:space="0" w:color="auto"/>
      </w:divBdr>
    </w:div>
    <w:div w:id="165749559">
      <w:bodyDiv w:val="1"/>
      <w:marLeft w:val="0"/>
      <w:marRight w:val="0"/>
      <w:marTop w:val="0"/>
      <w:marBottom w:val="0"/>
      <w:divBdr>
        <w:top w:val="none" w:sz="0" w:space="0" w:color="auto"/>
        <w:left w:val="none" w:sz="0" w:space="0" w:color="auto"/>
        <w:bottom w:val="none" w:sz="0" w:space="0" w:color="auto"/>
        <w:right w:val="none" w:sz="0" w:space="0" w:color="auto"/>
      </w:divBdr>
    </w:div>
    <w:div w:id="169803986">
      <w:bodyDiv w:val="1"/>
      <w:marLeft w:val="0"/>
      <w:marRight w:val="0"/>
      <w:marTop w:val="0"/>
      <w:marBottom w:val="0"/>
      <w:divBdr>
        <w:top w:val="none" w:sz="0" w:space="0" w:color="auto"/>
        <w:left w:val="none" w:sz="0" w:space="0" w:color="auto"/>
        <w:bottom w:val="none" w:sz="0" w:space="0" w:color="auto"/>
        <w:right w:val="none" w:sz="0" w:space="0" w:color="auto"/>
      </w:divBdr>
    </w:div>
    <w:div w:id="199519609">
      <w:bodyDiv w:val="1"/>
      <w:marLeft w:val="0"/>
      <w:marRight w:val="0"/>
      <w:marTop w:val="0"/>
      <w:marBottom w:val="0"/>
      <w:divBdr>
        <w:top w:val="none" w:sz="0" w:space="0" w:color="auto"/>
        <w:left w:val="none" w:sz="0" w:space="0" w:color="auto"/>
        <w:bottom w:val="none" w:sz="0" w:space="0" w:color="auto"/>
        <w:right w:val="none" w:sz="0" w:space="0" w:color="auto"/>
      </w:divBdr>
    </w:div>
    <w:div w:id="204218321">
      <w:bodyDiv w:val="1"/>
      <w:marLeft w:val="0"/>
      <w:marRight w:val="0"/>
      <w:marTop w:val="0"/>
      <w:marBottom w:val="0"/>
      <w:divBdr>
        <w:top w:val="none" w:sz="0" w:space="0" w:color="auto"/>
        <w:left w:val="none" w:sz="0" w:space="0" w:color="auto"/>
        <w:bottom w:val="none" w:sz="0" w:space="0" w:color="auto"/>
        <w:right w:val="none" w:sz="0" w:space="0" w:color="auto"/>
      </w:divBdr>
    </w:div>
    <w:div w:id="208691452">
      <w:bodyDiv w:val="1"/>
      <w:marLeft w:val="0"/>
      <w:marRight w:val="0"/>
      <w:marTop w:val="0"/>
      <w:marBottom w:val="0"/>
      <w:divBdr>
        <w:top w:val="none" w:sz="0" w:space="0" w:color="auto"/>
        <w:left w:val="none" w:sz="0" w:space="0" w:color="auto"/>
        <w:bottom w:val="none" w:sz="0" w:space="0" w:color="auto"/>
        <w:right w:val="none" w:sz="0" w:space="0" w:color="auto"/>
      </w:divBdr>
    </w:div>
    <w:div w:id="211503890">
      <w:bodyDiv w:val="1"/>
      <w:marLeft w:val="0"/>
      <w:marRight w:val="0"/>
      <w:marTop w:val="0"/>
      <w:marBottom w:val="0"/>
      <w:divBdr>
        <w:top w:val="none" w:sz="0" w:space="0" w:color="auto"/>
        <w:left w:val="none" w:sz="0" w:space="0" w:color="auto"/>
        <w:bottom w:val="none" w:sz="0" w:space="0" w:color="auto"/>
        <w:right w:val="none" w:sz="0" w:space="0" w:color="auto"/>
      </w:divBdr>
    </w:div>
    <w:div w:id="258611793">
      <w:bodyDiv w:val="1"/>
      <w:marLeft w:val="0"/>
      <w:marRight w:val="0"/>
      <w:marTop w:val="0"/>
      <w:marBottom w:val="0"/>
      <w:divBdr>
        <w:top w:val="none" w:sz="0" w:space="0" w:color="auto"/>
        <w:left w:val="none" w:sz="0" w:space="0" w:color="auto"/>
        <w:bottom w:val="none" w:sz="0" w:space="0" w:color="auto"/>
        <w:right w:val="none" w:sz="0" w:space="0" w:color="auto"/>
      </w:divBdr>
    </w:div>
    <w:div w:id="276521114">
      <w:bodyDiv w:val="1"/>
      <w:marLeft w:val="0"/>
      <w:marRight w:val="0"/>
      <w:marTop w:val="0"/>
      <w:marBottom w:val="0"/>
      <w:divBdr>
        <w:top w:val="none" w:sz="0" w:space="0" w:color="auto"/>
        <w:left w:val="none" w:sz="0" w:space="0" w:color="auto"/>
        <w:bottom w:val="none" w:sz="0" w:space="0" w:color="auto"/>
        <w:right w:val="none" w:sz="0" w:space="0" w:color="auto"/>
      </w:divBdr>
    </w:div>
    <w:div w:id="290524242">
      <w:bodyDiv w:val="1"/>
      <w:marLeft w:val="0"/>
      <w:marRight w:val="0"/>
      <w:marTop w:val="0"/>
      <w:marBottom w:val="0"/>
      <w:divBdr>
        <w:top w:val="none" w:sz="0" w:space="0" w:color="auto"/>
        <w:left w:val="none" w:sz="0" w:space="0" w:color="auto"/>
        <w:bottom w:val="none" w:sz="0" w:space="0" w:color="auto"/>
        <w:right w:val="none" w:sz="0" w:space="0" w:color="auto"/>
      </w:divBdr>
    </w:div>
    <w:div w:id="315763893">
      <w:bodyDiv w:val="1"/>
      <w:marLeft w:val="0"/>
      <w:marRight w:val="0"/>
      <w:marTop w:val="0"/>
      <w:marBottom w:val="0"/>
      <w:divBdr>
        <w:top w:val="none" w:sz="0" w:space="0" w:color="auto"/>
        <w:left w:val="none" w:sz="0" w:space="0" w:color="auto"/>
        <w:bottom w:val="none" w:sz="0" w:space="0" w:color="auto"/>
        <w:right w:val="none" w:sz="0" w:space="0" w:color="auto"/>
      </w:divBdr>
    </w:div>
    <w:div w:id="334307057">
      <w:bodyDiv w:val="1"/>
      <w:marLeft w:val="0"/>
      <w:marRight w:val="0"/>
      <w:marTop w:val="0"/>
      <w:marBottom w:val="0"/>
      <w:divBdr>
        <w:top w:val="none" w:sz="0" w:space="0" w:color="auto"/>
        <w:left w:val="none" w:sz="0" w:space="0" w:color="auto"/>
        <w:bottom w:val="none" w:sz="0" w:space="0" w:color="auto"/>
        <w:right w:val="none" w:sz="0" w:space="0" w:color="auto"/>
      </w:divBdr>
    </w:div>
    <w:div w:id="342754159">
      <w:bodyDiv w:val="1"/>
      <w:marLeft w:val="0"/>
      <w:marRight w:val="0"/>
      <w:marTop w:val="0"/>
      <w:marBottom w:val="0"/>
      <w:divBdr>
        <w:top w:val="none" w:sz="0" w:space="0" w:color="auto"/>
        <w:left w:val="none" w:sz="0" w:space="0" w:color="auto"/>
        <w:bottom w:val="none" w:sz="0" w:space="0" w:color="auto"/>
        <w:right w:val="none" w:sz="0" w:space="0" w:color="auto"/>
      </w:divBdr>
    </w:div>
    <w:div w:id="363597512">
      <w:bodyDiv w:val="1"/>
      <w:marLeft w:val="0"/>
      <w:marRight w:val="0"/>
      <w:marTop w:val="0"/>
      <w:marBottom w:val="0"/>
      <w:divBdr>
        <w:top w:val="none" w:sz="0" w:space="0" w:color="auto"/>
        <w:left w:val="none" w:sz="0" w:space="0" w:color="auto"/>
        <w:bottom w:val="none" w:sz="0" w:space="0" w:color="auto"/>
        <w:right w:val="none" w:sz="0" w:space="0" w:color="auto"/>
      </w:divBdr>
    </w:div>
    <w:div w:id="383604427">
      <w:bodyDiv w:val="1"/>
      <w:marLeft w:val="0"/>
      <w:marRight w:val="0"/>
      <w:marTop w:val="0"/>
      <w:marBottom w:val="0"/>
      <w:divBdr>
        <w:top w:val="none" w:sz="0" w:space="0" w:color="auto"/>
        <w:left w:val="none" w:sz="0" w:space="0" w:color="auto"/>
        <w:bottom w:val="none" w:sz="0" w:space="0" w:color="auto"/>
        <w:right w:val="none" w:sz="0" w:space="0" w:color="auto"/>
      </w:divBdr>
    </w:div>
    <w:div w:id="395251374">
      <w:bodyDiv w:val="1"/>
      <w:marLeft w:val="0"/>
      <w:marRight w:val="0"/>
      <w:marTop w:val="0"/>
      <w:marBottom w:val="0"/>
      <w:divBdr>
        <w:top w:val="none" w:sz="0" w:space="0" w:color="auto"/>
        <w:left w:val="none" w:sz="0" w:space="0" w:color="auto"/>
        <w:bottom w:val="none" w:sz="0" w:space="0" w:color="auto"/>
        <w:right w:val="none" w:sz="0" w:space="0" w:color="auto"/>
      </w:divBdr>
    </w:div>
    <w:div w:id="427504355">
      <w:bodyDiv w:val="1"/>
      <w:marLeft w:val="0"/>
      <w:marRight w:val="0"/>
      <w:marTop w:val="0"/>
      <w:marBottom w:val="0"/>
      <w:divBdr>
        <w:top w:val="none" w:sz="0" w:space="0" w:color="auto"/>
        <w:left w:val="none" w:sz="0" w:space="0" w:color="auto"/>
        <w:bottom w:val="none" w:sz="0" w:space="0" w:color="auto"/>
        <w:right w:val="none" w:sz="0" w:space="0" w:color="auto"/>
      </w:divBdr>
    </w:div>
    <w:div w:id="431318241">
      <w:bodyDiv w:val="1"/>
      <w:marLeft w:val="0"/>
      <w:marRight w:val="0"/>
      <w:marTop w:val="0"/>
      <w:marBottom w:val="0"/>
      <w:divBdr>
        <w:top w:val="none" w:sz="0" w:space="0" w:color="auto"/>
        <w:left w:val="none" w:sz="0" w:space="0" w:color="auto"/>
        <w:bottom w:val="none" w:sz="0" w:space="0" w:color="auto"/>
        <w:right w:val="none" w:sz="0" w:space="0" w:color="auto"/>
      </w:divBdr>
    </w:div>
    <w:div w:id="471143952">
      <w:bodyDiv w:val="1"/>
      <w:marLeft w:val="0"/>
      <w:marRight w:val="0"/>
      <w:marTop w:val="0"/>
      <w:marBottom w:val="0"/>
      <w:divBdr>
        <w:top w:val="none" w:sz="0" w:space="0" w:color="auto"/>
        <w:left w:val="none" w:sz="0" w:space="0" w:color="auto"/>
        <w:bottom w:val="none" w:sz="0" w:space="0" w:color="auto"/>
        <w:right w:val="none" w:sz="0" w:space="0" w:color="auto"/>
      </w:divBdr>
    </w:div>
    <w:div w:id="503597414">
      <w:bodyDiv w:val="1"/>
      <w:marLeft w:val="0"/>
      <w:marRight w:val="0"/>
      <w:marTop w:val="0"/>
      <w:marBottom w:val="0"/>
      <w:divBdr>
        <w:top w:val="none" w:sz="0" w:space="0" w:color="auto"/>
        <w:left w:val="none" w:sz="0" w:space="0" w:color="auto"/>
        <w:bottom w:val="none" w:sz="0" w:space="0" w:color="auto"/>
        <w:right w:val="none" w:sz="0" w:space="0" w:color="auto"/>
      </w:divBdr>
    </w:div>
    <w:div w:id="527988933">
      <w:bodyDiv w:val="1"/>
      <w:marLeft w:val="0"/>
      <w:marRight w:val="0"/>
      <w:marTop w:val="0"/>
      <w:marBottom w:val="0"/>
      <w:divBdr>
        <w:top w:val="none" w:sz="0" w:space="0" w:color="auto"/>
        <w:left w:val="none" w:sz="0" w:space="0" w:color="auto"/>
        <w:bottom w:val="none" w:sz="0" w:space="0" w:color="auto"/>
        <w:right w:val="none" w:sz="0" w:space="0" w:color="auto"/>
      </w:divBdr>
    </w:div>
    <w:div w:id="556861053">
      <w:bodyDiv w:val="1"/>
      <w:marLeft w:val="0"/>
      <w:marRight w:val="0"/>
      <w:marTop w:val="0"/>
      <w:marBottom w:val="0"/>
      <w:divBdr>
        <w:top w:val="none" w:sz="0" w:space="0" w:color="auto"/>
        <w:left w:val="none" w:sz="0" w:space="0" w:color="auto"/>
        <w:bottom w:val="none" w:sz="0" w:space="0" w:color="auto"/>
        <w:right w:val="none" w:sz="0" w:space="0" w:color="auto"/>
      </w:divBdr>
    </w:div>
    <w:div w:id="592861626">
      <w:bodyDiv w:val="1"/>
      <w:marLeft w:val="0"/>
      <w:marRight w:val="0"/>
      <w:marTop w:val="0"/>
      <w:marBottom w:val="0"/>
      <w:divBdr>
        <w:top w:val="none" w:sz="0" w:space="0" w:color="auto"/>
        <w:left w:val="none" w:sz="0" w:space="0" w:color="auto"/>
        <w:bottom w:val="none" w:sz="0" w:space="0" w:color="auto"/>
        <w:right w:val="none" w:sz="0" w:space="0" w:color="auto"/>
      </w:divBdr>
    </w:div>
    <w:div w:id="658313426">
      <w:bodyDiv w:val="1"/>
      <w:marLeft w:val="0"/>
      <w:marRight w:val="0"/>
      <w:marTop w:val="0"/>
      <w:marBottom w:val="0"/>
      <w:divBdr>
        <w:top w:val="none" w:sz="0" w:space="0" w:color="auto"/>
        <w:left w:val="none" w:sz="0" w:space="0" w:color="auto"/>
        <w:bottom w:val="none" w:sz="0" w:space="0" w:color="auto"/>
        <w:right w:val="none" w:sz="0" w:space="0" w:color="auto"/>
      </w:divBdr>
    </w:div>
    <w:div w:id="730735251">
      <w:bodyDiv w:val="1"/>
      <w:marLeft w:val="0"/>
      <w:marRight w:val="0"/>
      <w:marTop w:val="0"/>
      <w:marBottom w:val="0"/>
      <w:divBdr>
        <w:top w:val="none" w:sz="0" w:space="0" w:color="auto"/>
        <w:left w:val="none" w:sz="0" w:space="0" w:color="auto"/>
        <w:bottom w:val="none" w:sz="0" w:space="0" w:color="auto"/>
        <w:right w:val="none" w:sz="0" w:space="0" w:color="auto"/>
      </w:divBdr>
    </w:div>
    <w:div w:id="731779385">
      <w:bodyDiv w:val="1"/>
      <w:marLeft w:val="0"/>
      <w:marRight w:val="0"/>
      <w:marTop w:val="0"/>
      <w:marBottom w:val="0"/>
      <w:divBdr>
        <w:top w:val="none" w:sz="0" w:space="0" w:color="auto"/>
        <w:left w:val="none" w:sz="0" w:space="0" w:color="auto"/>
        <w:bottom w:val="none" w:sz="0" w:space="0" w:color="auto"/>
        <w:right w:val="none" w:sz="0" w:space="0" w:color="auto"/>
      </w:divBdr>
    </w:div>
    <w:div w:id="773942951">
      <w:bodyDiv w:val="1"/>
      <w:marLeft w:val="0"/>
      <w:marRight w:val="0"/>
      <w:marTop w:val="0"/>
      <w:marBottom w:val="0"/>
      <w:divBdr>
        <w:top w:val="none" w:sz="0" w:space="0" w:color="auto"/>
        <w:left w:val="none" w:sz="0" w:space="0" w:color="auto"/>
        <w:bottom w:val="none" w:sz="0" w:space="0" w:color="auto"/>
        <w:right w:val="none" w:sz="0" w:space="0" w:color="auto"/>
      </w:divBdr>
    </w:div>
    <w:div w:id="778913025">
      <w:bodyDiv w:val="1"/>
      <w:marLeft w:val="0"/>
      <w:marRight w:val="0"/>
      <w:marTop w:val="0"/>
      <w:marBottom w:val="0"/>
      <w:divBdr>
        <w:top w:val="none" w:sz="0" w:space="0" w:color="auto"/>
        <w:left w:val="none" w:sz="0" w:space="0" w:color="auto"/>
        <w:bottom w:val="none" w:sz="0" w:space="0" w:color="auto"/>
        <w:right w:val="none" w:sz="0" w:space="0" w:color="auto"/>
      </w:divBdr>
    </w:div>
    <w:div w:id="782189222">
      <w:bodyDiv w:val="1"/>
      <w:marLeft w:val="0"/>
      <w:marRight w:val="0"/>
      <w:marTop w:val="0"/>
      <w:marBottom w:val="0"/>
      <w:divBdr>
        <w:top w:val="none" w:sz="0" w:space="0" w:color="auto"/>
        <w:left w:val="none" w:sz="0" w:space="0" w:color="auto"/>
        <w:bottom w:val="none" w:sz="0" w:space="0" w:color="auto"/>
        <w:right w:val="none" w:sz="0" w:space="0" w:color="auto"/>
      </w:divBdr>
    </w:div>
    <w:div w:id="846402547">
      <w:bodyDiv w:val="1"/>
      <w:marLeft w:val="0"/>
      <w:marRight w:val="0"/>
      <w:marTop w:val="0"/>
      <w:marBottom w:val="0"/>
      <w:divBdr>
        <w:top w:val="none" w:sz="0" w:space="0" w:color="auto"/>
        <w:left w:val="none" w:sz="0" w:space="0" w:color="auto"/>
        <w:bottom w:val="none" w:sz="0" w:space="0" w:color="auto"/>
        <w:right w:val="none" w:sz="0" w:space="0" w:color="auto"/>
      </w:divBdr>
    </w:div>
    <w:div w:id="848450800">
      <w:bodyDiv w:val="1"/>
      <w:marLeft w:val="0"/>
      <w:marRight w:val="0"/>
      <w:marTop w:val="0"/>
      <w:marBottom w:val="0"/>
      <w:divBdr>
        <w:top w:val="none" w:sz="0" w:space="0" w:color="auto"/>
        <w:left w:val="none" w:sz="0" w:space="0" w:color="auto"/>
        <w:bottom w:val="none" w:sz="0" w:space="0" w:color="auto"/>
        <w:right w:val="none" w:sz="0" w:space="0" w:color="auto"/>
      </w:divBdr>
    </w:div>
    <w:div w:id="897785064">
      <w:bodyDiv w:val="1"/>
      <w:marLeft w:val="0"/>
      <w:marRight w:val="0"/>
      <w:marTop w:val="0"/>
      <w:marBottom w:val="0"/>
      <w:divBdr>
        <w:top w:val="none" w:sz="0" w:space="0" w:color="auto"/>
        <w:left w:val="none" w:sz="0" w:space="0" w:color="auto"/>
        <w:bottom w:val="none" w:sz="0" w:space="0" w:color="auto"/>
        <w:right w:val="none" w:sz="0" w:space="0" w:color="auto"/>
      </w:divBdr>
    </w:div>
    <w:div w:id="905456774">
      <w:bodyDiv w:val="1"/>
      <w:marLeft w:val="0"/>
      <w:marRight w:val="0"/>
      <w:marTop w:val="0"/>
      <w:marBottom w:val="0"/>
      <w:divBdr>
        <w:top w:val="none" w:sz="0" w:space="0" w:color="auto"/>
        <w:left w:val="none" w:sz="0" w:space="0" w:color="auto"/>
        <w:bottom w:val="none" w:sz="0" w:space="0" w:color="auto"/>
        <w:right w:val="none" w:sz="0" w:space="0" w:color="auto"/>
      </w:divBdr>
    </w:div>
    <w:div w:id="979456248">
      <w:bodyDiv w:val="1"/>
      <w:marLeft w:val="0"/>
      <w:marRight w:val="0"/>
      <w:marTop w:val="0"/>
      <w:marBottom w:val="0"/>
      <w:divBdr>
        <w:top w:val="none" w:sz="0" w:space="0" w:color="auto"/>
        <w:left w:val="none" w:sz="0" w:space="0" w:color="auto"/>
        <w:bottom w:val="none" w:sz="0" w:space="0" w:color="auto"/>
        <w:right w:val="none" w:sz="0" w:space="0" w:color="auto"/>
      </w:divBdr>
    </w:div>
    <w:div w:id="1002974606">
      <w:bodyDiv w:val="1"/>
      <w:marLeft w:val="0"/>
      <w:marRight w:val="0"/>
      <w:marTop w:val="0"/>
      <w:marBottom w:val="0"/>
      <w:divBdr>
        <w:top w:val="none" w:sz="0" w:space="0" w:color="auto"/>
        <w:left w:val="none" w:sz="0" w:space="0" w:color="auto"/>
        <w:bottom w:val="none" w:sz="0" w:space="0" w:color="auto"/>
        <w:right w:val="none" w:sz="0" w:space="0" w:color="auto"/>
      </w:divBdr>
    </w:div>
    <w:div w:id="1104808433">
      <w:bodyDiv w:val="1"/>
      <w:marLeft w:val="0"/>
      <w:marRight w:val="0"/>
      <w:marTop w:val="0"/>
      <w:marBottom w:val="0"/>
      <w:divBdr>
        <w:top w:val="none" w:sz="0" w:space="0" w:color="auto"/>
        <w:left w:val="none" w:sz="0" w:space="0" w:color="auto"/>
        <w:bottom w:val="none" w:sz="0" w:space="0" w:color="auto"/>
        <w:right w:val="none" w:sz="0" w:space="0" w:color="auto"/>
      </w:divBdr>
    </w:div>
    <w:div w:id="1187451547">
      <w:bodyDiv w:val="1"/>
      <w:marLeft w:val="0"/>
      <w:marRight w:val="0"/>
      <w:marTop w:val="0"/>
      <w:marBottom w:val="0"/>
      <w:divBdr>
        <w:top w:val="none" w:sz="0" w:space="0" w:color="auto"/>
        <w:left w:val="none" w:sz="0" w:space="0" w:color="auto"/>
        <w:bottom w:val="none" w:sz="0" w:space="0" w:color="auto"/>
        <w:right w:val="none" w:sz="0" w:space="0" w:color="auto"/>
      </w:divBdr>
    </w:div>
    <w:div w:id="1201363393">
      <w:bodyDiv w:val="1"/>
      <w:marLeft w:val="0"/>
      <w:marRight w:val="0"/>
      <w:marTop w:val="0"/>
      <w:marBottom w:val="0"/>
      <w:divBdr>
        <w:top w:val="none" w:sz="0" w:space="0" w:color="auto"/>
        <w:left w:val="none" w:sz="0" w:space="0" w:color="auto"/>
        <w:bottom w:val="none" w:sz="0" w:space="0" w:color="auto"/>
        <w:right w:val="none" w:sz="0" w:space="0" w:color="auto"/>
      </w:divBdr>
    </w:div>
    <w:div w:id="1256206392">
      <w:bodyDiv w:val="1"/>
      <w:marLeft w:val="0"/>
      <w:marRight w:val="0"/>
      <w:marTop w:val="0"/>
      <w:marBottom w:val="0"/>
      <w:divBdr>
        <w:top w:val="none" w:sz="0" w:space="0" w:color="auto"/>
        <w:left w:val="none" w:sz="0" w:space="0" w:color="auto"/>
        <w:bottom w:val="none" w:sz="0" w:space="0" w:color="auto"/>
        <w:right w:val="none" w:sz="0" w:space="0" w:color="auto"/>
      </w:divBdr>
    </w:div>
    <w:div w:id="1257521516">
      <w:bodyDiv w:val="1"/>
      <w:marLeft w:val="0"/>
      <w:marRight w:val="0"/>
      <w:marTop w:val="0"/>
      <w:marBottom w:val="0"/>
      <w:divBdr>
        <w:top w:val="none" w:sz="0" w:space="0" w:color="auto"/>
        <w:left w:val="none" w:sz="0" w:space="0" w:color="auto"/>
        <w:bottom w:val="none" w:sz="0" w:space="0" w:color="auto"/>
        <w:right w:val="none" w:sz="0" w:space="0" w:color="auto"/>
      </w:divBdr>
    </w:div>
    <w:div w:id="1288897402">
      <w:bodyDiv w:val="1"/>
      <w:marLeft w:val="0"/>
      <w:marRight w:val="0"/>
      <w:marTop w:val="0"/>
      <w:marBottom w:val="0"/>
      <w:divBdr>
        <w:top w:val="none" w:sz="0" w:space="0" w:color="auto"/>
        <w:left w:val="none" w:sz="0" w:space="0" w:color="auto"/>
        <w:bottom w:val="none" w:sz="0" w:space="0" w:color="auto"/>
        <w:right w:val="none" w:sz="0" w:space="0" w:color="auto"/>
      </w:divBdr>
    </w:div>
    <w:div w:id="1290936605">
      <w:bodyDiv w:val="1"/>
      <w:marLeft w:val="0"/>
      <w:marRight w:val="0"/>
      <w:marTop w:val="0"/>
      <w:marBottom w:val="0"/>
      <w:divBdr>
        <w:top w:val="none" w:sz="0" w:space="0" w:color="auto"/>
        <w:left w:val="none" w:sz="0" w:space="0" w:color="auto"/>
        <w:bottom w:val="none" w:sz="0" w:space="0" w:color="auto"/>
        <w:right w:val="none" w:sz="0" w:space="0" w:color="auto"/>
      </w:divBdr>
      <w:divsChild>
        <w:div w:id="659694697">
          <w:marLeft w:val="0"/>
          <w:marRight w:val="0"/>
          <w:marTop w:val="0"/>
          <w:marBottom w:val="0"/>
          <w:divBdr>
            <w:top w:val="none" w:sz="0" w:space="0" w:color="auto"/>
            <w:left w:val="none" w:sz="0" w:space="0" w:color="auto"/>
            <w:bottom w:val="none" w:sz="0" w:space="0" w:color="auto"/>
            <w:right w:val="none" w:sz="0" w:space="0" w:color="auto"/>
          </w:divBdr>
        </w:div>
        <w:div w:id="1605114576">
          <w:marLeft w:val="0"/>
          <w:marRight w:val="0"/>
          <w:marTop w:val="0"/>
          <w:marBottom w:val="0"/>
          <w:divBdr>
            <w:top w:val="none" w:sz="0" w:space="0" w:color="auto"/>
            <w:left w:val="none" w:sz="0" w:space="0" w:color="auto"/>
            <w:bottom w:val="none" w:sz="0" w:space="0" w:color="auto"/>
            <w:right w:val="none" w:sz="0" w:space="0" w:color="auto"/>
          </w:divBdr>
        </w:div>
        <w:div w:id="536048679">
          <w:marLeft w:val="0"/>
          <w:marRight w:val="0"/>
          <w:marTop w:val="0"/>
          <w:marBottom w:val="0"/>
          <w:divBdr>
            <w:top w:val="none" w:sz="0" w:space="0" w:color="auto"/>
            <w:left w:val="none" w:sz="0" w:space="0" w:color="auto"/>
            <w:bottom w:val="none" w:sz="0" w:space="0" w:color="auto"/>
            <w:right w:val="none" w:sz="0" w:space="0" w:color="auto"/>
          </w:divBdr>
        </w:div>
        <w:div w:id="920797743">
          <w:marLeft w:val="0"/>
          <w:marRight w:val="0"/>
          <w:marTop w:val="0"/>
          <w:marBottom w:val="0"/>
          <w:divBdr>
            <w:top w:val="none" w:sz="0" w:space="0" w:color="auto"/>
            <w:left w:val="none" w:sz="0" w:space="0" w:color="auto"/>
            <w:bottom w:val="none" w:sz="0" w:space="0" w:color="auto"/>
            <w:right w:val="none" w:sz="0" w:space="0" w:color="auto"/>
          </w:divBdr>
        </w:div>
        <w:div w:id="383917092">
          <w:marLeft w:val="0"/>
          <w:marRight w:val="0"/>
          <w:marTop w:val="0"/>
          <w:marBottom w:val="0"/>
          <w:divBdr>
            <w:top w:val="none" w:sz="0" w:space="0" w:color="auto"/>
            <w:left w:val="none" w:sz="0" w:space="0" w:color="auto"/>
            <w:bottom w:val="none" w:sz="0" w:space="0" w:color="auto"/>
            <w:right w:val="none" w:sz="0" w:space="0" w:color="auto"/>
          </w:divBdr>
        </w:div>
        <w:div w:id="597908933">
          <w:marLeft w:val="0"/>
          <w:marRight w:val="0"/>
          <w:marTop w:val="0"/>
          <w:marBottom w:val="0"/>
          <w:divBdr>
            <w:top w:val="none" w:sz="0" w:space="0" w:color="auto"/>
            <w:left w:val="none" w:sz="0" w:space="0" w:color="auto"/>
            <w:bottom w:val="none" w:sz="0" w:space="0" w:color="auto"/>
            <w:right w:val="none" w:sz="0" w:space="0" w:color="auto"/>
          </w:divBdr>
        </w:div>
        <w:div w:id="2048141497">
          <w:marLeft w:val="0"/>
          <w:marRight w:val="0"/>
          <w:marTop w:val="0"/>
          <w:marBottom w:val="0"/>
          <w:divBdr>
            <w:top w:val="none" w:sz="0" w:space="0" w:color="auto"/>
            <w:left w:val="none" w:sz="0" w:space="0" w:color="auto"/>
            <w:bottom w:val="none" w:sz="0" w:space="0" w:color="auto"/>
            <w:right w:val="none" w:sz="0" w:space="0" w:color="auto"/>
          </w:divBdr>
        </w:div>
        <w:div w:id="1660961459">
          <w:marLeft w:val="0"/>
          <w:marRight w:val="0"/>
          <w:marTop w:val="0"/>
          <w:marBottom w:val="0"/>
          <w:divBdr>
            <w:top w:val="none" w:sz="0" w:space="0" w:color="auto"/>
            <w:left w:val="none" w:sz="0" w:space="0" w:color="auto"/>
            <w:bottom w:val="none" w:sz="0" w:space="0" w:color="auto"/>
            <w:right w:val="none" w:sz="0" w:space="0" w:color="auto"/>
          </w:divBdr>
        </w:div>
        <w:div w:id="1492679515">
          <w:marLeft w:val="0"/>
          <w:marRight w:val="0"/>
          <w:marTop w:val="0"/>
          <w:marBottom w:val="0"/>
          <w:divBdr>
            <w:top w:val="none" w:sz="0" w:space="0" w:color="auto"/>
            <w:left w:val="none" w:sz="0" w:space="0" w:color="auto"/>
            <w:bottom w:val="none" w:sz="0" w:space="0" w:color="auto"/>
            <w:right w:val="none" w:sz="0" w:space="0" w:color="auto"/>
          </w:divBdr>
        </w:div>
        <w:div w:id="303313570">
          <w:marLeft w:val="0"/>
          <w:marRight w:val="0"/>
          <w:marTop w:val="0"/>
          <w:marBottom w:val="0"/>
          <w:divBdr>
            <w:top w:val="none" w:sz="0" w:space="0" w:color="auto"/>
            <w:left w:val="none" w:sz="0" w:space="0" w:color="auto"/>
            <w:bottom w:val="none" w:sz="0" w:space="0" w:color="auto"/>
            <w:right w:val="none" w:sz="0" w:space="0" w:color="auto"/>
          </w:divBdr>
        </w:div>
        <w:div w:id="134951721">
          <w:marLeft w:val="0"/>
          <w:marRight w:val="0"/>
          <w:marTop w:val="0"/>
          <w:marBottom w:val="0"/>
          <w:divBdr>
            <w:top w:val="none" w:sz="0" w:space="0" w:color="auto"/>
            <w:left w:val="none" w:sz="0" w:space="0" w:color="auto"/>
            <w:bottom w:val="none" w:sz="0" w:space="0" w:color="auto"/>
            <w:right w:val="none" w:sz="0" w:space="0" w:color="auto"/>
          </w:divBdr>
        </w:div>
        <w:div w:id="1393700045">
          <w:marLeft w:val="0"/>
          <w:marRight w:val="0"/>
          <w:marTop w:val="0"/>
          <w:marBottom w:val="0"/>
          <w:divBdr>
            <w:top w:val="none" w:sz="0" w:space="0" w:color="auto"/>
            <w:left w:val="none" w:sz="0" w:space="0" w:color="auto"/>
            <w:bottom w:val="none" w:sz="0" w:space="0" w:color="auto"/>
            <w:right w:val="none" w:sz="0" w:space="0" w:color="auto"/>
          </w:divBdr>
        </w:div>
        <w:div w:id="1475366965">
          <w:marLeft w:val="0"/>
          <w:marRight w:val="0"/>
          <w:marTop w:val="0"/>
          <w:marBottom w:val="0"/>
          <w:divBdr>
            <w:top w:val="none" w:sz="0" w:space="0" w:color="auto"/>
            <w:left w:val="none" w:sz="0" w:space="0" w:color="auto"/>
            <w:bottom w:val="none" w:sz="0" w:space="0" w:color="auto"/>
            <w:right w:val="none" w:sz="0" w:space="0" w:color="auto"/>
          </w:divBdr>
        </w:div>
        <w:div w:id="874271991">
          <w:marLeft w:val="0"/>
          <w:marRight w:val="0"/>
          <w:marTop w:val="0"/>
          <w:marBottom w:val="0"/>
          <w:divBdr>
            <w:top w:val="none" w:sz="0" w:space="0" w:color="auto"/>
            <w:left w:val="none" w:sz="0" w:space="0" w:color="auto"/>
            <w:bottom w:val="none" w:sz="0" w:space="0" w:color="auto"/>
            <w:right w:val="none" w:sz="0" w:space="0" w:color="auto"/>
          </w:divBdr>
        </w:div>
        <w:div w:id="528378899">
          <w:marLeft w:val="0"/>
          <w:marRight w:val="0"/>
          <w:marTop w:val="0"/>
          <w:marBottom w:val="0"/>
          <w:divBdr>
            <w:top w:val="none" w:sz="0" w:space="0" w:color="auto"/>
            <w:left w:val="none" w:sz="0" w:space="0" w:color="auto"/>
            <w:bottom w:val="none" w:sz="0" w:space="0" w:color="auto"/>
            <w:right w:val="none" w:sz="0" w:space="0" w:color="auto"/>
          </w:divBdr>
        </w:div>
        <w:div w:id="1309672513">
          <w:marLeft w:val="0"/>
          <w:marRight w:val="0"/>
          <w:marTop w:val="0"/>
          <w:marBottom w:val="0"/>
          <w:divBdr>
            <w:top w:val="none" w:sz="0" w:space="0" w:color="auto"/>
            <w:left w:val="none" w:sz="0" w:space="0" w:color="auto"/>
            <w:bottom w:val="none" w:sz="0" w:space="0" w:color="auto"/>
            <w:right w:val="none" w:sz="0" w:space="0" w:color="auto"/>
          </w:divBdr>
        </w:div>
        <w:div w:id="787116251">
          <w:marLeft w:val="0"/>
          <w:marRight w:val="0"/>
          <w:marTop w:val="0"/>
          <w:marBottom w:val="0"/>
          <w:divBdr>
            <w:top w:val="none" w:sz="0" w:space="0" w:color="auto"/>
            <w:left w:val="none" w:sz="0" w:space="0" w:color="auto"/>
            <w:bottom w:val="none" w:sz="0" w:space="0" w:color="auto"/>
            <w:right w:val="none" w:sz="0" w:space="0" w:color="auto"/>
          </w:divBdr>
        </w:div>
        <w:div w:id="642462717">
          <w:marLeft w:val="0"/>
          <w:marRight w:val="0"/>
          <w:marTop w:val="0"/>
          <w:marBottom w:val="0"/>
          <w:divBdr>
            <w:top w:val="none" w:sz="0" w:space="0" w:color="auto"/>
            <w:left w:val="none" w:sz="0" w:space="0" w:color="auto"/>
            <w:bottom w:val="none" w:sz="0" w:space="0" w:color="auto"/>
            <w:right w:val="none" w:sz="0" w:space="0" w:color="auto"/>
          </w:divBdr>
        </w:div>
        <w:div w:id="283970794">
          <w:marLeft w:val="0"/>
          <w:marRight w:val="0"/>
          <w:marTop w:val="0"/>
          <w:marBottom w:val="0"/>
          <w:divBdr>
            <w:top w:val="none" w:sz="0" w:space="0" w:color="auto"/>
            <w:left w:val="none" w:sz="0" w:space="0" w:color="auto"/>
            <w:bottom w:val="none" w:sz="0" w:space="0" w:color="auto"/>
            <w:right w:val="none" w:sz="0" w:space="0" w:color="auto"/>
          </w:divBdr>
        </w:div>
        <w:div w:id="1741177112">
          <w:marLeft w:val="0"/>
          <w:marRight w:val="0"/>
          <w:marTop w:val="0"/>
          <w:marBottom w:val="0"/>
          <w:divBdr>
            <w:top w:val="none" w:sz="0" w:space="0" w:color="auto"/>
            <w:left w:val="none" w:sz="0" w:space="0" w:color="auto"/>
            <w:bottom w:val="none" w:sz="0" w:space="0" w:color="auto"/>
            <w:right w:val="none" w:sz="0" w:space="0" w:color="auto"/>
          </w:divBdr>
        </w:div>
      </w:divsChild>
    </w:div>
    <w:div w:id="1291790864">
      <w:bodyDiv w:val="1"/>
      <w:marLeft w:val="0"/>
      <w:marRight w:val="0"/>
      <w:marTop w:val="0"/>
      <w:marBottom w:val="0"/>
      <w:divBdr>
        <w:top w:val="none" w:sz="0" w:space="0" w:color="auto"/>
        <w:left w:val="none" w:sz="0" w:space="0" w:color="auto"/>
        <w:bottom w:val="none" w:sz="0" w:space="0" w:color="auto"/>
        <w:right w:val="none" w:sz="0" w:space="0" w:color="auto"/>
      </w:divBdr>
    </w:div>
    <w:div w:id="1369254857">
      <w:bodyDiv w:val="1"/>
      <w:marLeft w:val="0"/>
      <w:marRight w:val="0"/>
      <w:marTop w:val="0"/>
      <w:marBottom w:val="0"/>
      <w:divBdr>
        <w:top w:val="none" w:sz="0" w:space="0" w:color="auto"/>
        <w:left w:val="none" w:sz="0" w:space="0" w:color="auto"/>
        <w:bottom w:val="none" w:sz="0" w:space="0" w:color="auto"/>
        <w:right w:val="none" w:sz="0" w:space="0" w:color="auto"/>
      </w:divBdr>
    </w:div>
    <w:div w:id="1422020898">
      <w:bodyDiv w:val="1"/>
      <w:marLeft w:val="0"/>
      <w:marRight w:val="0"/>
      <w:marTop w:val="0"/>
      <w:marBottom w:val="0"/>
      <w:divBdr>
        <w:top w:val="none" w:sz="0" w:space="0" w:color="auto"/>
        <w:left w:val="none" w:sz="0" w:space="0" w:color="auto"/>
        <w:bottom w:val="none" w:sz="0" w:space="0" w:color="auto"/>
        <w:right w:val="none" w:sz="0" w:space="0" w:color="auto"/>
      </w:divBdr>
    </w:div>
    <w:div w:id="1436365696">
      <w:bodyDiv w:val="1"/>
      <w:marLeft w:val="0"/>
      <w:marRight w:val="0"/>
      <w:marTop w:val="0"/>
      <w:marBottom w:val="0"/>
      <w:divBdr>
        <w:top w:val="none" w:sz="0" w:space="0" w:color="auto"/>
        <w:left w:val="none" w:sz="0" w:space="0" w:color="auto"/>
        <w:bottom w:val="none" w:sz="0" w:space="0" w:color="auto"/>
        <w:right w:val="none" w:sz="0" w:space="0" w:color="auto"/>
      </w:divBdr>
    </w:div>
    <w:div w:id="1473988021">
      <w:bodyDiv w:val="1"/>
      <w:marLeft w:val="0"/>
      <w:marRight w:val="0"/>
      <w:marTop w:val="0"/>
      <w:marBottom w:val="0"/>
      <w:divBdr>
        <w:top w:val="none" w:sz="0" w:space="0" w:color="auto"/>
        <w:left w:val="none" w:sz="0" w:space="0" w:color="auto"/>
        <w:bottom w:val="none" w:sz="0" w:space="0" w:color="auto"/>
        <w:right w:val="none" w:sz="0" w:space="0" w:color="auto"/>
      </w:divBdr>
    </w:div>
    <w:div w:id="1480422824">
      <w:bodyDiv w:val="1"/>
      <w:marLeft w:val="0"/>
      <w:marRight w:val="0"/>
      <w:marTop w:val="0"/>
      <w:marBottom w:val="0"/>
      <w:divBdr>
        <w:top w:val="none" w:sz="0" w:space="0" w:color="auto"/>
        <w:left w:val="none" w:sz="0" w:space="0" w:color="auto"/>
        <w:bottom w:val="none" w:sz="0" w:space="0" w:color="auto"/>
        <w:right w:val="none" w:sz="0" w:space="0" w:color="auto"/>
      </w:divBdr>
    </w:div>
    <w:div w:id="1491756093">
      <w:bodyDiv w:val="1"/>
      <w:marLeft w:val="0"/>
      <w:marRight w:val="0"/>
      <w:marTop w:val="0"/>
      <w:marBottom w:val="0"/>
      <w:divBdr>
        <w:top w:val="none" w:sz="0" w:space="0" w:color="auto"/>
        <w:left w:val="none" w:sz="0" w:space="0" w:color="auto"/>
        <w:bottom w:val="none" w:sz="0" w:space="0" w:color="auto"/>
        <w:right w:val="none" w:sz="0" w:space="0" w:color="auto"/>
      </w:divBdr>
    </w:div>
    <w:div w:id="1498306766">
      <w:bodyDiv w:val="1"/>
      <w:marLeft w:val="0"/>
      <w:marRight w:val="0"/>
      <w:marTop w:val="0"/>
      <w:marBottom w:val="0"/>
      <w:divBdr>
        <w:top w:val="none" w:sz="0" w:space="0" w:color="auto"/>
        <w:left w:val="none" w:sz="0" w:space="0" w:color="auto"/>
        <w:bottom w:val="none" w:sz="0" w:space="0" w:color="auto"/>
        <w:right w:val="none" w:sz="0" w:space="0" w:color="auto"/>
      </w:divBdr>
    </w:div>
    <w:div w:id="1506096855">
      <w:bodyDiv w:val="1"/>
      <w:marLeft w:val="0"/>
      <w:marRight w:val="0"/>
      <w:marTop w:val="0"/>
      <w:marBottom w:val="0"/>
      <w:divBdr>
        <w:top w:val="none" w:sz="0" w:space="0" w:color="auto"/>
        <w:left w:val="none" w:sz="0" w:space="0" w:color="auto"/>
        <w:bottom w:val="none" w:sz="0" w:space="0" w:color="auto"/>
        <w:right w:val="none" w:sz="0" w:space="0" w:color="auto"/>
      </w:divBdr>
    </w:div>
    <w:div w:id="1547713181">
      <w:bodyDiv w:val="1"/>
      <w:marLeft w:val="0"/>
      <w:marRight w:val="0"/>
      <w:marTop w:val="0"/>
      <w:marBottom w:val="0"/>
      <w:divBdr>
        <w:top w:val="none" w:sz="0" w:space="0" w:color="auto"/>
        <w:left w:val="none" w:sz="0" w:space="0" w:color="auto"/>
        <w:bottom w:val="none" w:sz="0" w:space="0" w:color="auto"/>
        <w:right w:val="none" w:sz="0" w:space="0" w:color="auto"/>
      </w:divBdr>
    </w:div>
    <w:div w:id="1604192755">
      <w:bodyDiv w:val="1"/>
      <w:marLeft w:val="0"/>
      <w:marRight w:val="0"/>
      <w:marTop w:val="0"/>
      <w:marBottom w:val="0"/>
      <w:divBdr>
        <w:top w:val="none" w:sz="0" w:space="0" w:color="auto"/>
        <w:left w:val="none" w:sz="0" w:space="0" w:color="auto"/>
        <w:bottom w:val="none" w:sz="0" w:space="0" w:color="auto"/>
        <w:right w:val="none" w:sz="0" w:space="0" w:color="auto"/>
      </w:divBdr>
    </w:div>
    <w:div w:id="1623030610">
      <w:bodyDiv w:val="1"/>
      <w:marLeft w:val="0"/>
      <w:marRight w:val="0"/>
      <w:marTop w:val="0"/>
      <w:marBottom w:val="0"/>
      <w:divBdr>
        <w:top w:val="none" w:sz="0" w:space="0" w:color="auto"/>
        <w:left w:val="none" w:sz="0" w:space="0" w:color="auto"/>
        <w:bottom w:val="none" w:sz="0" w:space="0" w:color="auto"/>
        <w:right w:val="none" w:sz="0" w:space="0" w:color="auto"/>
      </w:divBdr>
    </w:div>
    <w:div w:id="1673146105">
      <w:bodyDiv w:val="1"/>
      <w:marLeft w:val="0"/>
      <w:marRight w:val="0"/>
      <w:marTop w:val="0"/>
      <w:marBottom w:val="0"/>
      <w:divBdr>
        <w:top w:val="none" w:sz="0" w:space="0" w:color="auto"/>
        <w:left w:val="none" w:sz="0" w:space="0" w:color="auto"/>
        <w:bottom w:val="none" w:sz="0" w:space="0" w:color="auto"/>
        <w:right w:val="none" w:sz="0" w:space="0" w:color="auto"/>
      </w:divBdr>
    </w:div>
    <w:div w:id="1676306236">
      <w:bodyDiv w:val="1"/>
      <w:marLeft w:val="0"/>
      <w:marRight w:val="0"/>
      <w:marTop w:val="0"/>
      <w:marBottom w:val="0"/>
      <w:divBdr>
        <w:top w:val="none" w:sz="0" w:space="0" w:color="auto"/>
        <w:left w:val="none" w:sz="0" w:space="0" w:color="auto"/>
        <w:bottom w:val="none" w:sz="0" w:space="0" w:color="auto"/>
        <w:right w:val="none" w:sz="0" w:space="0" w:color="auto"/>
      </w:divBdr>
    </w:div>
    <w:div w:id="1701122154">
      <w:bodyDiv w:val="1"/>
      <w:marLeft w:val="0"/>
      <w:marRight w:val="0"/>
      <w:marTop w:val="0"/>
      <w:marBottom w:val="0"/>
      <w:divBdr>
        <w:top w:val="none" w:sz="0" w:space="0" w:color="auto"/>
        <w:left w:val="none" w:sz="0" w:space="0" w:color="auto"/>
        <w:bottom w:val="none" w:sz="0" w:space="0" w:color="auto"/>
        <w:right w:val="none" w:sz="0" w:space="0" w:color="auto"/>
      </w:divBdr>
    </w:div>
    <w:div w:id="1740636680">
      <w:bodyDiv w:val="1"/>
      <w:marLeft w:val="0"/>
      <w:marRight w:val="0"/>
      <w:marTop w:val="0"/>
      <w:marBottom w:val="0"/>
      <w:divBdr>
        <w:top w:val="none" w:sz="0" w:space="0" w:color="auto"/>
        <w:left w:val="none" w:sz="0" w:space="0" w:color="auto"/>
        <w:bottom w:val="none" w:sz="0" w:space="0" w:color="auto"/>
        <w:right w:val="none" w:sz="0" w:space="0" w:color="auto"/>
      </w:divBdr>
    </w:div>
    <w:div w:id="1788616281">
      <w:bodyDiv w:val="1"/>
      <w:marLeft w:val="0"/>
      <w:marRight w:val="0"/>
      <w:marTop w:val="0"/>
      <w:marBottom w:val="0"/>
      <w:divBdr>
        <w:top w:val="none" w:sz="0" w:space="0" w:color="auto"/>
        <w:left w:val="none" w:sz="0" w:space="0" w:color="auto"/>
        <w:bottom w:val="none" w:sz="0" w:space="0" w:color="auto"/>
        <w:right w:val="none" w:sz="0" w:space="0" w:color="auto"/>
      </w:divBdr>
    </w:div>
    <w:div w:id="1799519980">
      <w:bodyDiv w:val="1"/>
      <w:marLeft w:val="0"/>
      <w:marRight w:val="0"/>
      <w:marTop w:val="0"/>
      <w:marBottom w:val="0"/>
      <w:divBdr>
        <w:top w:val="none" w:sz="0" w:space="0" w:color="auto"/>
        <w:left w:val="none" w:sz="0" w:space="0" w:color="auto"/>
        <w:bottom w:val="none" w:sz="0" w:space="0" w:color="auto"/>
        <w:right w:val="none" w:sz="0" w:space="0" w:color="auto"/>
      </w:divBdr>
    </w:div>
    <w:div w:id="1809467736">
      <w:bodyDiv w:val="1"/>
      <w:marLeft w:val="0"/>
      <w:marRight w:val="0"/>
      <w:marTop w:val="0"/>
      <w:marBottom w:val="0"/>
      <w:divBdr>
        <w:top w:val="none" w:sz="0" w:space="0" w:color="auto"/>
        <w:left w:val="none" w:sz="0" w:space="0" w:color="auto"/>
        <w:bottom w:val="none" w:sz="0" w:space="0" w:color="auto"/>
        <w:right w:val="none" w:sz="0" w:space="0" w:color="auto"/>
      </w:divBdr>
    </w:div>
    <w:div w:id="1809786455">
      <w:bodyDiv w:val="1"/>
      <w:marLeft w:val="0"/>
      <w:marRight w:val="0"/>
      <w:marTop w:val="0"/>
      <w:marBottom w:val="0"/>
      <w:divBdr>
        <w:top w:val="none" w:sz="0" w:space="0" w:color="auto"/>
        <w:left w:val="none" w:sz="0" w:space="0" w:color="auto"/>
        <w:bottom w:val="none" w:sz="0" w:space="0" w:color="auto"/>
        <w:right w:val="none" w:sz="0" w:space="0" w:color="auto"/>
      </w:divBdr>
    </w:div>
    <w:div w:id="1821997403">
      <w:bodyDiv w:val="1"/>
      <w:marLeft w:val="0"/>
      <w:marRight w:val="0"/>
      <w:marTop w:val="0"/>
      <w:marBottom w:val="0"/>
      <w:divBdr>
        <w:top w:val="none" w:sz="0" w:space="0" w:color="auto"/>
        <w:left w:val="none" w:sz="0" w:space="0" w:color="auto"/>
        <w:bottom w:val="none" w:sz="0" w:space="0" w:color="auto"/>
        <w:right w:val="none" w:sz="0" w:space="0" w:color="auto"/>
      </w:divBdr>
    </w:div>
    <w:div w:id="1833520636">
      <w:bodyDiv w:val="1"/>
      <w:marLeft w:val="0"/>
      <w:marRight w:val="0"/>
      <w:marTop w:val="0"/>
      <w:marBottom w:val="0"/>
      <w:divBdr>
        <w:top w:val="none" w:sz="0" w:space="0" w:color="auto"/>
        <w:left w:val="none" w:sz="0" w:space="0" w:color="auto"/>
        <w:bottom w:val="none" w:sz="0" w:space="0" w:color="auto"/>
        <w:right w:val="none" w:sz="0" w:space="0" w:color="auto"/>
      </w:divBdr>
    </w:div>
    <w:div w:id="1833985770">
      <w:bodyDiv w:val="1"/>
      <w:marLeft w:val="0"/>
      <w:marRight w:val="0"/>
      <w:marTop w:val="0"/>
      <w:marBottom w:val="0"/>
      <w:divBdr>
        <w:top w:val="none" w:sz="0" w:space="0" w:color="auto"/>
        <w:left w:val="none" w:sz="0" w:space="0" w:color="auto"/>
        <w:bottom w:val="none" w:sz="0" w:space="0" w:color="auto"/>
        <w:right w:val="none" w:sz="0" w:space="0" w:color="auto"/>
      </w:divBdr>
    </w:div>
    <w:div w:id="1863787895">
      <w:bodyDiv w:val="1"/>
      <w:marLeft w:val="0"/>
      <w:marRight w:val="0"/>
      <w:marTop w:val="0"/>
      <w:marBottom w:val="0"/>
      <w:divBdr>
        <w:top w:val="none" w:sz="0" w:space="0" w:color="auto"/>
        <w:left w:val="none" w:sz="0" w:space="0" w:color="auto"/>
        <w:bottom w:val="none" w:sz="0" w:space="0" w:color="auto"/>
        <w:right w:val="none" w:sz="0" w:space="0" w:color="auto"/>
      </w:divBdr>
    </w:div>
    <w:div w:id="1877086385">
      <w:bodyDiv w:val="1"/>
      <w:marLeft w:val="0"/>
      <w:marRight w:val="0"/>
      <w:marTop w:val="0"/>
      <w:marBottom w:val="0"/>
      <w:divBdr>
        <w:top w:val="none" w:sz="0" w:space="0" w:color="auto"/>
        <w:left w:val="none" w:sz="0" w:space="0" w:color="auto"/>
        <w:bottom w:val="none" w:sz="0" w:space="0" w:color="auto"/>
        <w:right w:val="none" w:sz="0" w:space="0" w:color="auto"/>
      </w:divBdr>
    </w:div>
    <w:div w:id="1896234070">
      <w:bodyDiv w:val="1"/>
      <w:marLeft w:val="0"/>
      <w:marRight w:val="0"/>
      <w:marTop w:val="0"/>
      <w:marBottom w:val="0"/>
      <w:divBdr>
        <w:top w:val="none" w:sz="0" w:space="0" w:color="auto"/>
        <w:left w:val="none" w:sz="0" w:space="0" w:color="auto"/>
        <w:bottom w:val="none" w:sz="0" w:space="0" w:color="auto"/>
        <w:right w:val="none" w:sz="0" w:space="0" w:color="auto"/>
      </w:divBdr>
    </w:div>
    <w:div w:id="1921284024">
      <w:bodyDiv w:val="1"/>
      <w:marLeft w:val="0"/>
      <w:marRight w:val="0"/>
      <w:marTop w:val="0"/>
      <w:marBottom w:val="0"/>
      <w:divBdr>
        <w:top w:val="none" w:sz="0" w:space="0" w:color="auto"/>
        <w:left w:val="none" w:sz="0" w:space="0" w:color="auto"/>
        <w:bottom w:val="none" w:sz="0" w:space="0" w:color="auto"/>
        <w:right w:val="none" w:sz="0" w:space="0" w:color="auto"/>
      </w:divBdr>
    </w:div>
    <w:div w:id="1935742583">
      <w:bodyDiv w:val="1"/>
      <w:marLeft w:val="0"/>
      <w:marRight w:val="0"/>
      <w:marTop w:val="0"/>
      <w:marBottom w:val="0"/>
      <w:divBdr>
        <w:top w:val="none" w:sz="0" w:space="0" w:color="auto"/>
        <w:left w:val="none" w:sz="0" w:space="0" w:color="auto"/>
        <w:bottom w:val="none" w:sz="0" w:space="0" w:color="auto"/>
        <w:right w:val="none" w:sz="0" w:space="0" w:color="auto"/>
      </w:divBdr>
    </w:div>
    <w:div w:id="1950620011">
      <w:bodyDiv w:val="1"/>
      <w:marLeft w:val="0"/>
      <w:marRight w:val="0"/>
      <w:marTop w:val="0"/>
      <w:marBottom w:val="0"/>
      <w:divBdr>
        <w:top w:val="none" w:sz="0" w:space="0" w:color="auto"/>
        <w:left w:val="none" w:sz="0" w:space="0" w:color="auto"/>
        <w:bottom w:val="none" w:sz="0" w:space="0" w:color="auto"/>
        <w:right w:val="none" w:sz="0" w:space="0" w:color="auto"/>
      </w:divBdr>
    </w:div>
    <w:div w:id="1953128108">
      <w:bodyDiv w:val="1"/>
      <w:marLeft w:val="0"/>
      <w:marRight w:val="0"/>
      <w:marTop w:val="0"/>
      <w:marBottom w:val="0"/>
      <w:divBdr>
        <w:top w:val="none" w:sz="0" w:space="0" w:color="auto"/>
        <w:left w:val="none" w:sz="0" w:space="0" w:color="auto"/>
        <w:bottom w:val="none" w:sz="0" w:space="0" w:color="auto"/>
        <w:right w:val="none" w:sz="0" w:space="0" w:color="auto"/>
      </w:divBdr>
    </w:div>
    <w:div w:id="1973368651">
      <w:bodyDiv w:val="1"/>
      <w:marLeft w:val="0"/>
      <w:marRight w:val="0"/>
      <w:marTop w:val="0"/>
      <w:marBottom w:val="0"/>
      <w:divBdr>
        <w:top w:val="none" w:sz="0" w:space="0" w:color="auto"/>
        <w:left w:val="none" w:sz="0" w:space="0" w:color="auto"/>
        <w:bottom w:val="none" w:sz="0" w:space="0" w:color="auto"/>
        <w:right w:val="none" w:sz="0" w:space="0" w:color="auto"/>
      </w:divBdr>
    </w:div>
    <w:div w:id="1989043774">
      <w:bodyDiv w:val="1"/>
      <w:marLeft w:val="0"/>
      <w:marRight w:val="0"/>
      <w:marTop w:val="0"/>
      <w:marBottom w:val="0"/>
      <w:divBdr>
        <w:top w:val="none" w:sz="0" w:space="0" w:color="auto"/>
        <w:left w:val="none" w:sz="0" w:space="0" w:color="auto"/>
        <w:bottom w:val="none" w:sz="0" w:space="0" w:color="auto"/>
        <w:right w:val="none" w:sz="0" w:space="0" w:color="auto"/>
      </w:divBdr>
    </w:div>
    <w:div w:id="2029675023">
      <w:bodyDiv w:val="1"/>
      <w:marLeft w:val="0"/>
      <w:marRight w:val="0"/>
      <w:marTop w:val="0"/>
      <w:marBottom w:val="0"/>
      <w:divBdr>
        <w:top w:val="none" w:sz="0" w:space="0" w:color="auto"/>
        <w:left w:val="none" w:sz="0" w:space="0" w:color="auto"/>
        <w:bottom w:val="none" w:sz="0" w:space="0" w:color="auto"/>
        <w:right w:val="none" w:sz="0" w:space="0" w:color="auto"/>
      </w:divBdr>
    </w:div>
    <w:div w:id="2030791381">
      <w:bodyDiv w:val="1"/>
      <w:marLeft w:val="0"/>
      <w:marRight w:val="0"/>
      <w:marTop w:val="0"/>
      <w:marBottom w:val="0"/>
      <w:divBdr>
        <w:top w:val="none" w:sz="0" w:space="0" w:color="auto"/>
        <w:left w:val="none" w:sz="0" w:space="0" w:color="auto"/>
        <w:bottom w:val="none" w:sz="0" w:space="0" w:color="auto"/>
        <w:right w:val="none" w:sz="0" w:space="0" w:color="auto"/>
      </w:divBdr>
    </w:div>
    <w:div w:id="2059478055">
      <w:bodyDiv w:val="1"/>
      <w:marLeft w:val="0"/>
      <w:marRight w:val="0"/>
      <w:marTop w:val="0"/>
      <w:marBottom w:val="0"/>
      <w:divBdr>
        <w:top w:val="none" w:sz="0" w:space="0" w:color="auto"/>
        <w:left w:val="none" w:sz="0" w:space="0" w:color="auto"/>
        <w:bottom w:val="none" w:sz="0" w:space="0" w:color="auto"/>
        <w:right w:val="none" w:sz="0" w:space="0" w:color="auto"/>
      </w:divBdr>
    </w:div>
    <w:div w:id="2117673487">
      <w:bodyDiv w:val="1"/>
      <w:marLeft w:val="0"/>
      <w:marRight w:val="0"/>
      <w:marTop w:val="0"/>
      <w:marBottom w:val="0"/>
      <w:divBdr>
        <w:top w:val="none" w:sz="0" w:space="0" w:color="auto"/>
        <w:left w:val="none" w:sz="0" w:space="0" w:color="auto"/>
        <w:bottom w:val="none" w:sz="0" w:space="0" w:color="auto"/>
        <w:right w:val="none" w:sz="0" w:space="0" w:color="auto"/>
      </w:divBdr>
    </w:div>
    <w:div w:id="2127042570">
      <w:bodyDiv w:val="1"/>
      <w:marLeft w:val="0"/>
      <w:marRight w:val="0"/>
      <w:marTop w:val="0"/>
      <w:marBottom w:val="0"/>
      <w:divBdr>
        <w:top w:val="none" w:sz="0" w:space="0" w:color="auto"/>
        <w:left w:val="none" w:sz="0" w:space="0" w:color="auto"/>
        <w:bottom w:val="none" w:sz="0" w:space="0" w:color="auto"/>
        <w:right w:val="none" w:sz="0" w:space="0" w:color="auto"/>
      </w:divBdr>
    </w:div>
    <w:div w:id="2130005035">
      <w:bodyDiv w:val="1"/>
      <w:marLeft w:val="0"/>
      <w:marRight w:val="0"/>
      <w:marTop w:val="0"/>
      <w:marBottom w:val="0"/>
      <w:divBdr>
        <w:top w:val="none" w:sz="0" w:space="0" w:color="auto"/>
        <w:left w:val="none" w:sz="0" w:space="0" w:color="auto"/>
        <w:bottom w:val="none" w:sz="0" w:space="0" w:color="auto"/>
        <w:right w:val="none" w:sz="0" w:space="0" w:color="auto"/>
      </w:divBdr>
    </w:div>
    <w:div w:id="21317808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microsoft.com/office/2011/relationships/people" Target="peop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bmp"/><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San16</b:Tag>
    <b:SourceType>Book</b:SourceType>
    <b:Guid>{57E5628F-76DF-4AF9-886F-E118C9E08EC8}</b:Guid>
    <b:Author>
      <b:Author>
        <b:Corporate>Santec Corporation</b:Corporate>
      </b:Author>
    </b:Author>
    <b:Title>Product Guide</b:Title>
    <b:Year>2016</b:Year>
    <b:City>Aichi</b:City>
    <b:Publisher>Santec Corporation</b:Publisher>
    <b:RefOrder>18</b:RefOrder>
  </b:Source>
  <b:Source>
    <b:Tag>Cha89</b:Tag>
    <b:SourceType>Book</b:SourceType>
    <b:Guid>{B7E3F4B1-2B35-4C25-807C-A346A4973D1C}</b:Guid>
    <b:Author>
      <b:Author>
        <b:NameList>
          <b:Person>
            <b:Last>Chatfield</b:Last>
            <b:First>C.</b:First>
          </b:Person>
        </b:NameList>
      </b:Author>
    </b:Author>
    <b:Title>The Analysis of Time Series - An Introduction, Fourth Edition</b:Title>
    <b:Year>1989</b:Year>
    <b:City>London</b:City>
    <b:Publisher>Chapman and Hall</b:Publisher>
    <b:RefOrder>7</b:RefOrder>
  </b:Source>
  <b:Source>
    <b:Tag>Pri18</b:Tag>
    <b:SourceType>ElectronicSource</b:SourceType>
    <b:Guid>{1C8EF692-587D-4DE9-A60D-A4C03563F70F}</b:Guid>
    <b:Author>
      <b:Author>
        <b:Corporate>Princeton Instruments</b:Corporate>
      </b:Author>
    </b:Author>
    <b:Title>PICam 5.X Programmer's Manual</b:Title>
    <b:CountryRegion>United States</b:CountryRegion>
    <b:Year>2018</b:Year>
    <b:Month>January</b:Month>
    <b:Day>2</b:Day>
    <b:RefOrder>15</b:RefOrder>
  </b:Source>
  <b:Source>
    <b:Tag>Mic18</b:Tag>
    <b:SourceType>InternetSite</b:SourceType>
    <b:Guid>{107840F2-1113-4A3F-8594-52228F368331}</b:Guid>
    <b:Title>Bitmap Class</b:Title>
    <b:Year>2018</b:Year>
    <b:Month>August</b:Month>
    <b:Author>
      <b:Author>
        <b:Corporate>Microsoft Corporation</b:Corporate>
      </b:Author>
    </b:Author>
    <b:InternetSiteTitle>MSDN</b:InternetSiteTitle>
    <b:URL>https://docs.microsoft.com/en-us/dotnet/api/system.drawing.bitmap?redirectedfrom=MSDN&amp;view=netframework-4.7.2</b:URL>
    <b:RefOrder>16</b:RefOrder>
  </b:Source>
  <b:Source>
    <b:Tag>KNa00</b:Tag>
    <b:SourceType>JournalArticle</b:SourceType>
    <b:Guid>{95227DF6-C6D2-4E02-941D-B3F8488BD28E}</b:Guid>
    <b:Author>
      <b:Author>
        <b:NameList>
          <b:Person>
            <b:Last>K Nakamura</b:Last>
            <b:First>T</b:First>
            <b:Middle>Hara, M Yoshida, T Miyahara, H Ito</b:Middle>
          </b:Person>
        </b:NameList>
      </b:Author>
    </b:Author>
    <b:Title>Optical Frequency Domain Ranging by a Frequency-Shifted Feedback Laser</b:Title>
    <b:Year>2000</b:Year>
    <b:JournalName>IEEE Journal of Quantum Electronics</b:JournalName>
    <b:Pages>305-316</b:Pages>
    <b:RefOrder>17</b:RefOrder>
  </b:Source>
  <b:Source>
    <b:Tag>Ala18</b:Tag>
    <b:SourceType>ElectronicSource</b:SourceType>
    <b:Guid>{CFB47745-46FF-4659-BCBB-3F44182E33B8}</b:Guid>
    <b:Author>
      <b:Author>
        <b:Corporate>AlazarTech</b:Corporate>
      </b:Author>
    </b:Author>
    <b:Title>ATS-GMA-OCT Programmer's Guide</b:Title>
    <b:Year>2018</b:Year>
    <b:Month>April</b:Month>
    <b:Day>16</b:Day>
    <b:RefOrder>19</b:RefOrder>
  </b:Source>
  <b:Source>
    <b:Tag>Ste97</b:Tag>
    <b:SourceType>Book</b:SourceType>
    <b:Guid>{EE0199F8-9D76-4501-AEC4-3562D364A733}</b:Guid>
    <b:Title>The Scientist and Engineer's Guide to Digital Signal Processing</b:Title>
    <b:Year>1997</b:Year>
    <b:Author>
      <b:Author>
        <b:NameList>
          <b:Person>
            <b:Last>Steven W Smith</b:Last>
            <b:First>PhD</b:First>
          </b:Person>
        </b:NameList>
      </b:Author>
    </b:Author>
    <b:Publisher>California Technical Publishing</b:Publisher>
    <b:RefOrder>20</b:RefOrder>
  </b:Source>
  <b:Source>
    <b:Tag>Nat18</b:Tag>
    <b:SourceType>Book</b:SourceType>
    <b:Guid>{8663F5A4-3CD1-4192-856E-960578D7670A}</b:Guid>
    <b:Author>
      <b:Author>
        <b:Corporate>National Instruments</b:Corporate>
      </b:Author>
    </b:Author>
    <b:Title>Understanding FFT's and Windowing</b:Title>
    <b:Year>2018</b:Year>
    <b:Publisher>National Instruments</b:Publisher>
    <b:RefOrder>23</b:RefOrder>
  </b:Source>
  <b:Source>
    <b:Tag>Sil18</b:Tag>
    <b:SourceType>InternetSite</b:SourceType>
    <b:Guid>{90FEE4A7-8F18-45A0-853F-92200CB7E692}</b:Guid>
    <b:Title>Performance and PCI Express Bus Lanes</b:Title>
    <b:Year>2018</b:Year>
    <b:Author>
      <b:Author>
        <b:Corporate>Silent PC</b:Corporate>
      </b:Author>
    </b:Author>
    <b:InternetSiteTitle>Silent PC, a Cool Tech PC Company</b:InternetSiteTitle>
    <b:Month>April</b:Month>
    <b:Day>18</b:Day>
    <b:URL>https://silentpc.com/articles/performance-and-pci-express-bus-lanes</b:URL>
    <b:RefOrder>24</b:RefOrder>
  </b:Source>
  <b:Source>
    <b:Tag>Int18</b:Tag>
    <b:SourceType>InternetSite</b:SourceType>
    <b:Guid>{CAE7F49A-81C7-4B1F-93CE-CF800C470B7F}</b:Guid>
    <b:Title>Intel X99 Chipset Block Diagram</b:Title>
    <b:Year>2018</b:Year>
    <b:Author>
      <b:Author>
        <b:Corporate>Intel</b:Corporate>
      </b:Author>
    </b:Author>
    <b:URL>https://www.intel.com/content/www/us/en/chipsets/performance-chipsets/x99-chipset-diagram.html</b:URL>
    <b:RefOrder>21</b:RefOrder>
  </b:Source>
  <b:Source>
    <b:Tag>AMD18</b:Tag>
    <b:SourceType>InternetSite</b:SourceType>
    <b:Guid>{3DE8E1E0-6F4C-4ADD-B609-8232BD6CAD9B}</b:Guid>
    <b:Author>
      <b:Author>
        <b:Corporate>AMD</b:Corporate>
      </b:Author>
    </b:Author>
    <b:Title>Radeon Pro WX7100 Graphics</b:Title>
    <b:Year>2018</b:Year>
    <b:URL>https://www.amd.com/en/products/professional-graphics/radeon-pro-wx-7100</b:URL>
    <b:RefOrder>22</b:RefOrder>
  </b:Source>
  <b:Source>
    <b:Tag>Urs04</b:Tag>
    <b:SourceType>Patent</b:SourceType>
    <b:Guid>{141B0278-878A-48EA-8910-D9A33E830F93}</b:Guid>
    <b:Year>2004</b:Year>
    <b:Author>
      <b:Inventor>
        <b:NameList>
          <b:Person>
            <b:Last>Urs Utzinger</b:Last>
            <b:First>Rebecca</b:First>
            <b:Middle>Richars-Kortum, Calum MacAuldy, Michele Follen</b:Middle>
          </b:Person>
        </b:NameList>
      </b:Inventor>
    </b:Author>
    <b:CountryRegion>United States</b:CountryRegion>
    <b:PatentNumber>US6766184B2</b:PatentNumber>
    <b:RefOrder>4</b:RefOrder>
  </b:Source>
  <b:Source>
    <b:Tag>Shu11</b:Tag>
    <b:SourceType>JournalArticle</b:SourceType>
    <b:Guid>{3BBBA81E-3169-4995-A26A-DF0D2CC2C97A}</b:Guid>
    <b:Title>Combining Optical Coherence Tomography with Fluorescence Molecular Imaging: Towards Simultaneous Morphology and Molecular Imaging</b:Title>
    <b:Year>2011</b:Year>
    <b:Author>
      <b:Author>
        <b:NameList>
          <b:Person>
            <b:Last>Yuan</b:Last>
            <b:First>Celeste</b:First>
            <b:Middle>A Roney, Jerry Wierwille, Chao-Wei Chen, Biying Xu, James Jiang, Hongzhou Ma, Alex Cable, Ronald M Summers, Yu Chen</b:Middle>
          </b:Person>
        </b:NameList>
      </b:Author>
    </b:Author>
    <b:JournalName>NCBI</b:JournalName>
    <b:Pages>191-206</b:Pages>
    <b:RefOrder>1</b:RefOrder>
  </b:Source>
  <b:Source>
    <b:Tag>Urs03</b:Tag>
    <b:SourceType>ArticleInAPeriodical</b:SourceType>
    <b:Guid>{7F5E9F72-D4A7-4509-A9A5-FF40CDC7A487}</b:Guid>
    <b:Year>2003</b:Year>
    <b:Author>
      <b:Author>
        <b:NameList>
          <b:Person>
            <b:Last>Utzinger</b:Last>
            <b:First>Richards-Kortum</b:First>
          </b:Person>
        </b:NameList>
      </b:Author>
    </b:Author>
    <b:Title>Fiber Optic Probes for Biomedical Optical Spectroscopy</b:Title>
    <b:Month>January</b:Month>
    <b:Day>1</b:Day>
    <b:PeriodicalTitle>Journal of Biomedical Optics</b:PeriodicalTitle>
    <b:RefOrder>3</b:RefOrder>
  </b:Source>
  <b:Source>
    <b:Tag>Wol15</b:Tag>
    <b:SourceType>Book</b:SourceType>
    <b:Guid>{2464F478-0CCB-481A-8289-94D8B7E0928A}</b:Guid>
    <b:Author>
      <b:Author>
        <b:NameList>
          <b:Person>
            <b:Last>Drexler</b:Last>
            <b:First>Fujimoto</b:First>
          </b:Person>
        </b:NameList>
      </b:Author>
    </b:Author>
    <b:Title>Optical Coherence Tomography, Technology and Applications, Second Edition, Volume 1</b:Title>
    <b:Year>2015</b:Year>
    <b:City>Switzerland</b:City>
    <b:Publisher>Springer International Publishing</b:Publisher>
    <b:RefOrder>6</b:RefOrder>
  </b:Source>
  <b:Source>
    <b:Tag>Tyl15</b:Tag>
    <b:SourceType>Report</b:SourceType>
    <b:Guid>{3D7F11DE-8238-4455-B247-D95C96229796}</b:Guid>
    <b:Author>
      <b:Author>
        <b:NameList>
          <b:Person>
            <b:Last>Tate</b:Last>
            <b:First>Baggett,</b:First>
            <b:Middle>Rice, Koevary, Orsinger, Nymeyer, Welge, Saboda, Roe, Hatch, Chambers, Utzinger, Barton</b:Middle>
          </b:Person>
        </b:NameList>
      </b:Author>
    </b:Author>
    <b:Title>Multispectral fluorescence imaging of human ovarian and fallopian tube tissue for early stage cancer detection</b:Title>
    <b:Year>2015</b:Year>
    <b:City>Tucson</b:City>
    <b:StateProvince>Arizona</b:StateProvince>
    <b:CountryRegion>United States</b:CountryRegion>
    <b:Publisher>College of Optical Sciences, University of Arizona</b:Publisher>
    <b:RefOrder>2</b:RefOrder>
  </b:Source>
  <b:Source>
    <b:Tag>Hua91</b:Tag>
    <b:SourceType>Book</b:SourceType>
    <b:Guid>{B87E8FFF-8623-42FF-B49A-C80C7529609C}</b:Guid>
    <b:Author>
      <b:Author>
        <b:NameList>
          <b:Person>
            <b:Last>Huang</b:Last>
            <b:First>Swanson,</b:First>
            <b:Middle>Lin, Schuman, Stinson, Chang, Chang, Hee, Flotte, Gregory, Puliafito, et al.</b:Middle>
          </b:Person>
        </b:NameList>
      </b:Author>
    </b:Author>
    <b:Title>Optical Coherence Tomography</b:Title>
    <b:Year>1991</b:Year>
    <b:City>New York City</b:City>
    <b:Publisher>Science</b:Publisher>
    <b:RefOrder>5</b:RefOrder>
  </b:Source>
  <b:Source>
    <b:Tag>Mic03</b:Tag>
    <b:SourceType>JournalArticle</b:SourceType>
    <b:Guid>{09431953-0EB6-4383-B41A-AABD42892C47}</b:Guid>
    <b:Title>Sensitivity advantage of swept source and Fourier domain optical coherence tomography</b:Title>
    <b:Year>2003</b:Year>
    <b:Author>
      <b:Author>
        <b:NameList>
          <b:Person>
            <b:Last>Choma</b:Last>
            <b:First>Sarunic,</b:First>
            <b:Middle>Yang, and Izatt</b:Middle>
          </b:Person>
        </b:NameList>
      </b:Author>
    </b:Author>
    <b:JournalName>Optics Express</b:JournalName>
    <b:Pages>2183-2189</b:Pages>
    <b:RefOrder>8</b:RefOrder>
  </b:Source>
  <b:Source>
    <b:Tag>Pod12</b:Tag>
    <b:SourceType>JournalArticle</b:SourceType>
    <b:Guid>{5C3E3C78-17FD-4745-8C76-85D32E313043}</b:Guid>
    <b:Author>
      <b:Author>
        <b:NameList>
          <b:Person>
            <b:Last>Podoleanu</b:Last>
          </b:Person>
        </b:NameList>
      </b:Author>
    </b:Author>
    <b:Title>Optical Coherence Tomography</b:Title>
    <b:Year>2012</b:Year>
    <b:JournalName>Journal of Microscopy</b:JournalName>
    <b:Pages>209-219</b:Pages>
    <b:RefOrder>9</b:RefOrder>
  </b:Source>
  <b:Source>
    <b:Tag>Seb12</b:Tag>
    <b:SourceType>JournalArticle</b:SourceType>
    <b:Guid>{2FBC2CB8-C8D0-43AA-A4CA-33EA66B9A5F2}</b:Guid>
    <b:Author>
      <b:Author>
        <b:NameList>
          <b:Person>
            <b:Last>Vergnole</b:Last>
            <b:First>Levesque,</b:First>
            <b:Middle>Bizheva, Lamouche</b:Middle>
          </b:Person>
        </b:NameList>
      </b:Author>
    </b:Author>
    <b:Title>Optimal Signal Processing of Nonlinearity in Swept-Source and Spectral-Domain Optical Coherence Tomography</b:Title>
    <b:JournalName>Optical Society of America</b:JournalName>
    <b:Year>2012</b:Year>
    <b:RefOrder>12</b:RefOrder>
  </b:Source>
  <b:Source>
    <b:Tag>Ats07</b:Tag>
    <b:SourceType>ElectronicSource</b:SourceType>
    <b:Guid>{3A1D915F-3D93-46B5-8B7C-02314A0C494B}</b:Guid>
    <b:Author>
      <b:Author>
        <b:NameList>
          <b:Person>
            <b:Last>Morosawa</b:Last>
            <b:First>Chong,</b:First>
            <b:Middle>Sakai</b:Middle>
          </b:Person>
        </b:NameList>
      </b:Author>
    </b:Author>
    <b:Title>Wide Tuning Range Wavelength-Swept Laser with Single Semiconductor Optical Amplifier for OCT</b:Title>
    <b:Year>2007</b:Year>
    <b:City>Komaki</b:City>
    <b:StateProvince>Aichi</b:StateProvince>
    <b:CountryRegion>Japan</b:CountryRegion>
    <b:RefOrder>13</b:RefOrder>
  </b:Source>
  <b:Source>
    <b:Tag>Cha08</b:Tag>
    <b:SourceType>ElectronicSource</b:SourceType>
    <b:Guid>{12A324F6-9EB1-4184-B767-A75B6085EEBA}</b:Guid>
    <b:Author>
      <b:Author>
        <b:NameList>
          <b:Person>
            <b:Last>Chong</b:Last>
            <b:First>Suzuki,</b:First>
            <b:Middle>Morosawa, Sakai</b:Middle>
          </b:Person>
        </b:NameList>
      </b:Author>
    </b:Author>
    <b:Title>Coherence Length Improvement by Quasi-Phase Continuous Tuning in Wavelength-Swept Laser Source for OCT</b:Title>
    <b:City>Komachi</b:City>
    <b:StateProvince>Aichi</b:StateProvince>
    <b:CountryRegion>Japan</b:CountryRegion>
    <b:Year>2008</b:Year>
    <b:RefOrder>14</b:RefOrder>
  </b:Source>
  <b:Source>
    <b:Tag>Ehs10</b:Tag>
    <b:SourceType>JournalArticle</b:SourceType>
    <b:Guid>{95DA1C23-964F-408D-BC18-6944E14E23F6}</b:Guid>
    <b:Author>
      <b:Author>
        <b:NameList>
          <b:Person>
            <b:Last>Azimi</b:Last>
            <b:First>Liu,</b:First>
            <b:Middle>Brezinzki</b:Middle>
          </b:Person>
        </b:NameList>
      </b:Author>
    </b:Author>
    <b:Title>Real-Time and High-Performance Calibration Method for High-Speed Swept-Source Optical Coherence Tomography</b:Title>
    <b:JournalName>Journal of Biomedical Optics</b:JournalName>
    <b:Year>2010</b:Year>
    <b:RefOrder>11</b:RefOrder>
  </b:Source>
  <b:Source>
    <b:Tag>Uns11</b:Tag>
    <b:SourceType>JournalArticle</b:SourceType>
    <b:Guid>{6CA8F4F3-BB28-4B05-A31A-1655DF0A80E0}</b:Guid>
    <b:Title>Simply Spectral Calibration Method and its Application Using an Index Array for Swept Source Optical Coherence Tomography</b:Title>
    <b:Year>2011</b:Year>
    <b:Author>
      <b:Author>
        <b:NameList>
          <b:Person>
            <b:Last>Jung</b:Last>
            <b:First>Cho,</b:First>
            <b:Middle>Kim, Jeong, Kim</b:Middle>
          </b:Person>
        </b:NameList>
      </b:Author>
    </b:Author>
    <b:JournalName>Journal of the Optical Society of Korea</b:JournalName>
    <b:Pages>386-393</b:Pages>
    <b:RefOrder>10</b:RefOrder>
  </b:Source>
</b:Sources>
</file>

<file path=customXml/itemProps1.xml><?xml version="1.0" encoding="utf-8"?>
<ds:datastoreItem xmlns:ds="http://schemas.openxmlformats.org/officeDocument/2006/customXml" ds:itemID="{5C880CC1-B5AF-43EB-A562-5049C9AC7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1900</TotalTime>
  <Pages>54</Pages>
  <Words>8967</Words>
  <Characters>51116</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Sassu</dc:creator>
  <cp:keywords/>
  <dc:description/>
  <cp:lastModifiedBy>Matthew Sassu</cp:lastModifiedBy>
  <cp:revision>213</cp:revision>
  <cp:lastPrinted>2018-12-13T18:34:00Z</cp:lastPrinted>
  <dcterms:created xsi:type="dcterms:W3CDTF">2018-11-28T03:55:00Z</dcterms:created>
  <dcterms:modified xsi:type="dcterms:W3CDTF">2018-12-13T22:57:00Z</dcterms:modified>
</cp:coreProperties>
</file>